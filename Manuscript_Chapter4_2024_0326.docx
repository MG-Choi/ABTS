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17B7CB" w14:textId="6B617641" w:rsidR="00241BA7" w:rsidRPr="00365833" w:rsidRDefault="00241BA7" w:rsidP="00D7388F">
      <w:pPr>
        <w:ind w:firstLine="0"/>
        <w:jc w:val="center"/>
        <w:rPr>
          <w:rFonts w:cs="Times New Roman"/>
          <w:b/>
          <w:bCs/>
          <w:szCs w:val="24"/>
        </w:rPr>
      </w:pPr>
      <w:r w:rsidRPr="00365833">
        <w:rPr>
          <w:rFonts w:cs="Times New Roman"/>
          <w:b/>
          <w:bCs/>
          <w:szCs w:val="24"/>
        </w:rPr>
        <w:t>Derivation</w:t>
      </w:r>
      <w:r w:rsidRPr="00365833">
        <w:rPr>
          <w:rFonts w:cs="Times New Roman" w:hint="eastAsia"/>
          <w:b/>
          <w:bCs/>
          <w:szCs w:val="24"/>
        </w:rPr>
        <w:t xml:space="preserve"> of Spatiotemporal Risk Areas and Travel B</w:t>
      </w:r>
      <w:r w:rsidRPr="00365833">
        <w:rPr>
          <w:rFonts w:cs="Times New Roman"/>
          <w:b/>
          <w:bCs/>
          <w:szCs w:val="24"/>
        </w:rPr>
        <w:t>ehaviors</w:t>
      </w:r>
      <w:r w:rsidRPr="00365833">
        <w:rPr>
          <w:rFonts w:cs="Times New Roman" w:hint="eastAsia"/>
          <w:b/>
          <w:bCs/>
          <w:szCs w:val="24"/>
        </w:rPr>
        <w:t xml:space="preserve"> During Pandemic Through Reverse Estimation of Mobility Patterns by Agent-Based Modeling</w:t>
      </w:r>
    </w:p>
    <w:p w14:paraId="0D2DEF04" w14:textId="40E4D81E" w:rsidR="00241BA7" w:rsidRPr="00365833" w:rsidRDefault="00241BA7" w:rsidP="00D7388F">
      <w:pPr>
        <w:ind w:firstLine="0"/>
        <w:jc w:val="center"/>
        <w:rPr>
          <w:rFonts w:cs="Times New Roman"/>
          <w:szCs w:val="24"/>
        </w:rPr>
      </w:pPr>
      <w:r w:rsidRPr="00365833">
        <w:rPr>
          <w:rFonts w:cs="Times New Roman"/>
          <w:szCs w:val="24"/>
        </w:rPr>
        <w:t>Moongi Choi</w:t>
      </w:r>
      <w:r w:rsidRPr="00365833">
        <w:rPr>
          <w:rFonts w:cs="Times New Roman"/>
          <w:szCs w:val="24"/>
          <w:vertAlign w:val="superscript"/>
        </w:rPr>
        <w:t xml:space="preserve"> a</w:t>
      </w:r>
      <w:r w:rsidR="00423910">
        <w:rPr>
          <w:rFonts w:cs="Times New Roman" w:hint="eastAsia"/>
          <w:szCs w:val="24"/>
        </w:rPr>
        <w:t>,</w:t>
      </w:r>
      <w:r w:rsidR="004D3C56">
        <w:rPr>
          <w:rFonts w:cs="Times New Roman" w:hint="eastAsia"/>
          <w:szCs w:val="24"/>
        </w:rPr>
        <w:t xml:space="preserve"> </w:t>
      </w:r>
      <w:r w:rsidRPr="00365833">
        <w:rPr>
          <w:rFonts w:cs="Times New Roman"/>
          <w:szCs w:val="24"/>
        </w:rPr>
        <w:t>Alexander Hohl</w:t>
      </w:r>
      <w:r w:rsidRPr="00365833">
        <w:rPr>
          <w:rFonts w:cs="Times New Roman"/>
          <w:szCs w:val="24"/>
          <w:vertAlign w:val="superscript"/>
        </w:rPr>
        <w:t xml:space="preserve"> a</w:t>
      </w:r>
      <w:r w:rsidRPr="00365833">
        <w:rPr>
          <w:rFonts w:cs="Times New Roman" w:hint="eastAsia"/>
          <w:szCs w:val="24"/>
        </w:rPr>
        <w:t>*</w:t>
      </w:r>
    </w:p>
    <w:p w14:paraId="1BB6C593" w14:textId="77777777" w:rsidR="004B64B2" w:rsidRPr="00365833" w:rsidRDefault="004B64B2" w:rsidP="00D7388F">
      <w:pPr>
        <w:ind w:firstLine="0"/>
        <w:jc w:val="left"/>
        <w:rPr>
          <w:rFonts w:cs="Times New Roman"/>
          <w:szCs w:val="24"/>
        </w:rPr>
      </w:pPr>
    </w:p>
    <w:p w14:paraId="36372327" w14:textId="50FA2030" w:rsidR="00241BA7" w:rsidRDefault="00241BA7" w:rsidP="00D7388F">
      <w:pPr>
        <w:ind w:firstLine="0"/>
        <w:jc w:val="center"/>
        <w:rPr>
          <w:rFonts w:cs="Times New Roman"/>
          <w:i/>
          <w:iCs/>
          <w:szCs w:val="24"/>
        </w:rPr>
      </w:pPr>
      <w:proofErr w:type="spellStart"/>
      <w:r w:rsidRPr="00365833">
        <w:rPr>
          <w:rFonts w:cs="Times New Roman" w:hint="eastAsia"/>
          <w:i/>
          <w:iCs/>
          <w:szCs w:val="24"/>
          <w:vertAlign w:val="superscript"/>
        </w:rPr>
        <w:t>a</w:t>
      </w:r>
      <w:r w:rsidRPr="00365833">
        <w:rPr>
          <w:rFonts w:cs="Times New Roman"/>
          <w:i/>
          <w:iCs/>
          <w:szCs w:val="24"/>
        </w:rPr>
        <w:t>Department</w:t>
      </w:r>
      <w:proofErr w:type="spellEnd"/>
      <w:r w:rsidRPr="00365833">
        <w:rPr>
          <w:rFonts w:cs="Times New Roman"/>
          <w:i/>
          <w:iCs/>
          <w:szCs w:val="24"/>
        </w:rPr>
        <w:t xml:space="preserve"> of Geography, The University of Utah, Salt Lake City, UT, USA</w:t>
      </w:r>
    </w:p>
    <w:p w14:paraId="412E1FED" w14:textId="4C272365" w:rsidR="00241BA7" w:rsidRPr="00365833" w:rsidRDefault="00241BA7" w:rsidP="00D7388F">
      <w:pPr>
        <w:ind w:firstLine="0"/>
        <w:jc w:val="center"/>
        <w:rPr>
          <w:rFonts w:cs="Times New Roman"/>
          <w:szCs w:val="24"/>
        </w:rPr>
      </w:pPr>
      <w:r w:rsidRPr="00365833">
        <w:rPr>
          <w:rFonts w:cs="Times New Roman"/>
          <w:szCs w:val="24"/>
        </w:rPr>
        <w:t>*alexander.hohl@geog.utah.edu</w:t>
      </w:r>
    </w:p>
    <w:p w14:paraId="06B7F132" w14:textId="77777777" w:rsidR="00241BA7" w:rsidRPr="00365833" w:rsidRDefault="00241BA7" w:rsidP="00D7388F">
      <w:pPr>
        <w:ind w:firstLine="0"/>
        <w:rPr>
          <w:rFonts w:cs="Times New Roman"/>
          <w:szCs w:val="24"/>
        </w:rPr>
      </w:pPr>
    </w:p>
    <w:p w14:paraId="7DCC6CF3" w14:textId="397FCBA5" w:rsidR="003960D6" w:rsidRPr="00365833" w:rsidRDefault="003960D6" w:rsidP="00D7388F">
      <w:pPr>
        <w:ind w:firstLine="0"/>
        <w:jc w:val="center"/>
        <w:rPr>
          <w:b/>
          <w:bCs/>
          <w:szCs w:val="24"/>
        </w:rPr>
      </w:pPr>
      <w:r w:rsidRPr="00365833">
        <w:rPr>
          <w:rFonts w:hint="eastAsia"/>
          <w:b/>
          <w:bCs/>
          <w:szCs w:val="24"/>
        </w:rPr>
        <w:t>Abstract</w:t>
      </w:r>
    </w:p>
    <w:p w14:paraId="324DE152" w14:textId="5CA87C1F" w:rsidR="00547541" w:rsidRDefault="00DC45BA" w:rsidP="008514AA">
      <w:pPr>
        <w:spacing w:line="360" w:lineRule="auto"/>
      </w:pPr>
      <w:bookmarkStart w:id="0" w:name="_Hlk161239512"/>
      <w:bookmarkStart w:id="1" w:name="_Hlk158641749"/>
      <w:r w:rsidRPr="00976513">
        <w:t>In response to pandemics, including COVID-19, a significant focus has been placed on proactive response research, such as the prediction of disease cases or identifying risk areas for disease exposure.</w:t>
      </w:r>
      <w:r w:rsidR="009F02B1" w:rsidRPr="00976513">
        <w:rPr>
          <w:rFonts w:hint="eastAsia"/>
        </w:rPr>
        <w:t xml:space="preserve"> </w:t>
      </w:r>
      <w:r w:rsidR="00A7434E" w:rsidRPr="00976513">
        <w:t xml:space="preserve">However, the scarcity of detailed travel data and </w:t>
      </w:r>
      <w:r w:rsidR="00CE6723" w:rsidRPr="00976513">
        <w:t>methodological constraints in predicting past and future individual travel patterns have posed significant challenges</w:t>
      </w:r>
      <w:r w:rsidR="00E92D33" w:rsidRPr="00976513">
        <w:rPr>
          <w:rFonts w:hint="eastAsia"/>
        </w:rPr>
        <w:t>.</w:t>
      </w:r>
      <w:r w:rsidR="007F355C" w:rsidRPr="00976513">
        <w:rPr>
          <w:rFonts w:hint="eastAsia"/>
        </w:rPr>
        <w:t xml:space="preserve"> </w:t>
      </w:r>
      <w:r w:rsidR="00A7434E" w:rsidRPr="00976513">
        <w:t xml:space="preserve">To overcome these challenges, this study introduces an Agent-Based Travel Scheduler (ABTS) model, designed to simulate individual travel patterns. By leveraging limited aggregated travel data sources, which merely track the volume of travels between origins and destinations, the model is capable of decomposing and forecasting travel behaviors into detailed segments, </w:t>
      </w:r>
      <w:r w:rsidR="006E08F0" w:rsidRPr="00976513">
        <w:t xml:space="preserve">categorized </w:t>
      </w:r>
      <w:r w:rsidR="00A7434E" w:rsidRPr="00976513">
        <w:t>by age, day type, and</w:t>
      </w:r>
      <w:r w:rsidR="00B9386C" w:rsidRPr="00976513">
        <w:rPr>
          <w:rFonts w:hint="eastAsia"/>
        </w:rPr>
        <w:t xml:space="preserve"> trip</w:t>
      </w:r>
      <w:r w:rsidR="00A7434E" w:rsidRPr="00976513">
        <w:t xml:space="preserve"> purposes. </w:t>
      </w:r>
      <w:r w:rsidR="001F6EB3" w:rsidRPr="00976513">
        <w:t>Through this model</w:t>
      </w:r>
      <w:r w:rsidR="00A7434E" w:rsidRPr="00976513">
        <w:t xml:space="preserve">, we have explored variations in travel behaviors across </w:t>
      </w:r>
      <w:r w:rsidR="00B235CB" w:rsidRPr="00976513">
        <w:rPr>
          <w:rFonts w:hint="eastAsia"/>
        </w:rPr>
        <w:t>past</w:t>
      </w:r>
      <w:r w:rsidR="00A7434E" w:rsidRPr="00976513">
        <w:t xml:space="preserve"> pandemic periods and demographic groups, uncovering complex movement patterns that are closely linked with infection risks. </w:t>
      </w:r>
      <w:r w:rsidR="006E4468" w:rsidRPr="00976513">
        <w:t>Additionally, we have demonstrated how different age groups adapt their travel in response to the pandemic, offering future insights into targeted disease control strategies for potential future pandemics.</w:t>
      </w:r>
      <w:r w:rsidR="00621632" w:rsidRPr="00976513">
        <w:rPr>
          <w:rFonts w:hint="eastAsia"/>
        </w:rPr>
        <w:t xml:space="preserve"> </w:t>
      </w:r>
      <w:r w:rsidR="00A7434E" w:rsidRPr="00976513">
        <w:t>By pinpointing travel patterns that have been associated with past pandemic events, it facilitates the formulation of effective proactive responses to potential future pandemics, thereby guiding policy decisions aimed at curbing the spread of infectious diseases.</w:t>
      </w:r>
      <w:bookmarkEnd w:id="0"/>
    </w:p>
    <w:p w14:paraId="1CE0EB62" w14:textId="77777777" w:rsidR="001F1AC9" w:rsidRPr="00976513" w:rsidRDefault="001F1AC9" w:rsidP="00D7388F"/>
    <w:bookmarkEnd w:id="1"/>
    <w:p w14:paraId="5520D5E6" w14:textId="5A98E8F9" w:rsidR="001F1AC9" w:rsidRDefault="004F04AE" w:rsidP="00852880">
      <w:pPr>
        <w:ind w:firstLine="0"/>
        <w:rPr>
          <w:rFonts w:eastAsiaTheme="majorEastAsia" w:cstheme="majorBidi"/>
          <w:b/>
          <w:sz w:val="28"/>
          <w:szCs w:val="40"/>
        </w:rPr>
      </w:pPr>
      <w:r w:rsidRPr="00365833">
        <w:rPr>
          <w:rFonts w:hint="eastAsia"/>
          <w:b/>
          <w:bCs/>
          <w:szCs w:val="24"/>
        </w:rPr>
        <w:t>Keywords:</w:t>
      </w:r>
      <w:r w:rsidRPr="00365833">
        <w:rPr>
          <w:rFonts w:hint="eastAsia"/>
          <w:szCs w:val="24"/>
        </w:rPr>
        <w:t xml:space="preserve"> A</w:t>
      </w:r>
      <w:r w:rsidR="0038740D" w:rsidRPr="00365833">
        <w:rPr>
          <w:rFonts w:hint="eastAsia"/>
          <w:szCs w:val="24"/>
        </w:rPr>
        <w:t>gent-Based Modeling</w:t>
      </w:r>
      <w:r w:rsidRPr="00365833">
        <w:rPr>
          <w:rFonts w:hint="eastAsia"/>
          <w:szCs w:val="24"/>
        </w:rPr>
        <w:t>,</w:t>
      </w:r>
      <w:r w:rsidR="0038740D" w:rsidRPr="00365833">
        <w:rPr>
          <w:rFonts w:hint="eastAsia"/>
          <w:szCs w:val="24"/>
        </w:rPr>
        <w:t xml:space="preserve"> Activity-Based Modeling,</w:t>
      </w:r>
      <w:r w:rsidRPr="00365833">
        <w:rPr>
          <w:rFonts w:hint="eastAsia"/>
          <w:szCs w:val="24"/>
        </w:rPr>
        <w:t xml:space="preserve"> </w:t>
      </w:r>
      <w:r w:rsidR="00C33CD4" w:rsidRPr="00365833">
        <w:rPr>
          <w:rFonts w:hint="eastAsia"/>
          <w:szCs w:val="24"/>
        </w:rPr>
        <w:t xml:space="preserve">COVID-19, </w:t>
      </w:r>
      <w:r w:rsidR="0038740D" w:rsidRPr="00365833">
        <w:rPr>
          <w:szCs w:val="24"/>
        </w:rPr>
        <w:t>Activity scheduling</w:t>
      </w:r>
      <w:r w:rsidR="00F1532F" w:rsidRPr="00365833">
        <w:rPr>
          <w:rFonts w:hint="eastAsia"/>
          <w:szCs w:val="24"/>
        </w:rPr>
        <w:t>, Travel demand</w:t>
      </w:r>
      <w:r w:rsidR="001F1AC9">
        <w:br w:type="page"/>
      </w:r>
    </w:p>
    <w:p w14:paraId="7E4E9A88" w14:textId="5E6E5FB5" w:rsidR="003960D6" w:rsidRDefault="00337B8F" w:rsidP="007B4BE1">
      <w:pPr>
        <w:pStyle w:val="Heading1"/>
      </w:pPr>
      <w:r>
        <w:rPr>
          <w:rFonts w:hint="eastAsia"/>
        </w:rPr>
        <w:lastRenderedPageBreak/>
        <w:t xml:space="preserve">1. </w:t>
      </w:r>
      <w:r w:rsidR="00906FD4">
        <w:rPr>
          <w:rFonts w:hint="eastAsia"/>
        </w:rPr>
        <w:t>Introduction</w:t>
      </w:r>
    </w:p>
    <w:p w14:paraId="430D1D83" w14:textId="77777777" w:rsidR="00906FD4" w:rsidRDefault="00906FD4" w:rsidP="00D7388F">
      <w:r w:rsidRPr="00AA2C9E">
        <w:t>Since December 2019, the world has faced an unprecedented public health crisis with the outbreak of the COVID-19 pandemic.</w:t>
      </w:r>
      <w:r w:rsidRPr="006A70E7">
        <w:t xml:space="preserve"> Although the </w:t>
      </w:r>
      <w:r>
        <w:t>World Health Organization</w:t>
      </w:r>
      <w:r w:rsidRPr="006A70E7">
        <w:t xml:space="preserve"> </w:t>
      </w:r>
      <w:r>
        <w:t>(</w:t>
      </w:r>
      <w:r w:rsidRPr="006A70E7">
        <w:t>WHO</w:t>
      </w:r>
      <w:r>
        <w:t>)</w:t>
      </w:r>
      <w:r w:rsidRPr="006A70E7">
        <w:t xml:space="preserve"> declared the end of the global health emergency in May 2023, </w:t>
      </w:r>
      <w:r>
        <w:t>several</w:t>
      </w:r>
      <w:r w:rsidRPr="006A70E7">
        <w:t xml:space="preserve"> variants </w:t>
      </w:r>
      <w:r>
        <w:t xml:space="preserve">of the SARS-CoV-2 still </w:t>
      </w:r>
      <w:r w:rsidRPr="006A70E7">
        <w:t>linger (</w:t>
      </w:r>
      <w:r>
        <w:t>WHO</w:t>
      </w:r>
      <w:r w:rsidRPr="006A70E7">
        <w:t>, 202</w:t>
      </w:r>
      <w:r>
        <w:t>4</w:t>
      </w:r>
      <w:r w:rsidRPr="006A70E7">
        <w:t xml:space="preserve">). </w:t>
      </w:r>
      <w:r>
        <w:t>N</w:t>
      </w:r>
      <w:r w:rsidRPr="006A70E7">
        <w:t>avigating through various mutations and infection waves</w:t>
      </w:r>
      <w:r>
        <w:t xml:space="preserve"> of the pandemic</w:t>
      </w:r>
      <w:r w:rsidRPr="006A70E7">
        <w:t xml:space="preserve"> has altered many aspects of our daily lives, such as travel behaviors (Chauhan et al. 2021; CDC 2024). In response, various fields, including </w:t>
      </w:r>
      <w:proofErr w:type="spellStart"/>
      <w:r w:rsidRPr="006A70E7">
        <w:t>GIScience</w:t>
      </w:r>
      <w:proofErr w:type="spellEnd"/>
      <w:r w:rsidRPr="006A70E7">
        <w:t xml:space="preserve">, have leveraged a range of direct and indirect geographical data in spatial-temporal analyses to strategize resource allocation and prompt responses, aiming to curb future infections. Notably, geospatial dashboards have been extensively utilized </w:t>
      </w:r>
      <w:r>
        <w:t>for</w:t>
      </w:r>
      <w:r w:rsidRPr="006A70E7">
        <w:t xml:space="preserve"> </w:t>
      </w:r>
      <w:r>
        <w:t>monitoring</w:t>
      </w:r>
      <w:r w:rsidRPr="006A70E7">
        <w:t xml:space="preserve"> the geographic spread of the disease (Bernasconi and Grandi 2021; Jo et al. 2022; Hu et al. 2023) and space-time scan statistics for surveillance of disease outbreaks and surges (Desjardins et al. 2018; 2020; Owusu et al. 2019; Hohl et al. </w:t>
      </w:r>
      <w:r w:rsidRPr="00ED00E1">
        <w:t>2020).</w:t>
      </w:r>
    </w:p>
    <w:p w14:paraId="6931F990" w14:textId="4B93B34F" w:rsidR="00906FD4" w:rsidRDefault="00906FD4" w:rsidP="00D7388F">
      <w:r w:rsidRPr="00C635DF">
        <w:t xml:space="preserve">While these tools effectively </w:t>
      </w:r>
      <w:r>
        <w:t>represented</w:t>
      </w:r>
      <w:r w:rsidRPr="00C635DF">
        <w:t xml:space="preserve"> reactive and active responses by leveraging</w:t>
      </w:r>
      <w:r>
        <w:t xml:space="preserve"> continuously updated</w:t>
      </w:r>
      <w:r w:rsidRPr="00C635DF">
        <w:t xml:space="preserve"> COVID-19 case data (Gupte et al. 2022; Brainard et al. 2023),</w:t>
      </w:r>
      <w:r>
        <w:t xml:space="preserve"> </w:t>
      </w:r>
      <w:r w:rsidRPr="0007076D">
        <w:t>challenges emerged with proactive responses</w:t>
      </w:r>
      <w:r>
        <w:t>,</w:t>
      </w:r>
      <w:r w:rsidRPr="0007076D">
        <w:t xml:space="preserve"> </w:t>
      </w:r>
      <w:r>
        <w:t xml:space="preserve">such as </w:t>
      </w:r>
      <w:r w:rsidRPr="0007076D">
        <w:t>predicting case</w:t>
      </w:r>
      <w:r>
        <w:t>s</w:t>
      </w:r>
      <w:r w:rsidRPr="0007076D">
        <w:t xml:space="preserve">. </w:t>
      </w:r>
      <w:r w:rsidRPr="00C635DF">
        <w:t xml:space="preserve">Key challenges, including untimely updates, insufficient quality, and low spatial-temporal resolution of the data, have significantly impeded model construction (Kogan et al. 2021). </w:t>
      </w:r>
      <w:r w:rsidRPr="006E130D">
        <w:t>Th</w:t>
      </w:r>
      <w:r>
        <w:t>ese</w:t>
      </w:r>
      <w:r w:rsidRPr="006E130D">
        <w:t xml:space="preserve"> limitation</w:t>
      </w:r>
      <w:r>
        <w:t>s</w:t>
      </w:r>
      <w:r w:rsidRPr="006E130D">
        <w:t xml:space="preserve"> introduced difficulties in </w:t>
      </w:r>
      <w:r>
        <w:t>developing</w:t>
      </w:r>
      <w:r w:rsidRPr="006E130D">
        <w:t xml:space="preserve"> models aimed at offering preventative solutions, such as predicting </w:t>
      </w:r>
      <w:r>
        <w:t>the</w:t>
      </w:r>
      <w:r w:rsidRPr="006E130D">
        <w:t xml:space="preserve"> </w:t>
      </w:r>
      <w:r>
        <w:t>trajectories</w:t>
      </w:r>
      <w:r w:rsidRPr="006E130D">
        <w:t xml:space="preserve"> of </w:t>
      </w:r>
      <w:r>
        <w:t>infections</w:t>
      </w:r>
      <w:r w:rsidRPr="006E130D">
        <w:t xml:space="preserve"> or identifying</w:t>
      </w:r>
      <w:r>
        <w:t xml:space="preserve"> exposure</w:t>
      </w:r>
      <w:r w:rsidRPr="006E130D">
        <w:t xml:space="preserve"> risk areas in advance</w:t>
      </w:r>
      <w:r w:rsidRPr="00C635DF">
        <w:t xml:space="preserve">. </w:t>
      </w:r>
      <w:r w:rsidRPr="00464898">
        <w:t xml:space="preserve">To effectively implement such strategies, it is crucial to </w:t>
      </w:r>
      <w:r w:rsidR="000B6E8D">
        <w:rPr>
          <w:rFonts w:hint="eastAsia"/>
        </w:rPr>
        <w:t xml:space="preserve">estimate </w:t>
      </w:r>
      <w:r w:rsidRPr="00464898">
        <w:t>spatial-temporal pattern</w:t>
      </w:r>
      <w:r>
        <w:t>s</w:t>
      </w:r>
      <w:r w:rsidRPr="00464898">
        <w:t xml:space="preserve"> of exposure by tracking people's travels prior to disease outbreak</w:t>
      </w:r>
      <w:r>
        <w:t>s. However, this is</w:t>
      </w:r>
      <w:r w:rsidRPr="00ED00E1">
        <w:t xml:space="preserve"> challenging due to the following: </w:t>
      </w:r>
    </w:p>
    <w:p w14:paraId="3D3FF463" w14:textId="77777777" w:rsidR="00906FD4" w:rsidRDefault="00906FD4" w:rsidP="00906FD4">
      <w:r w:rsidRPr="00D37135">
        <w:t xml:space="preserve">Firstly, public COVID-19 case data, primarily collected based on </w:t>
      </w:r>
      <w:r>
        <w:t>patient</w:t>
      </w:r>
      <w:r w:rsidRPr="00D37135">
        <w:t xml:space="preserve"> home address or test center (CDC 2023), leads to a spatiotemporal discrepancy, making it highly challenging to pinpoint the actual areas where infection exposure occurred</w:t>
      </w:r>
      <w:r w:rsidRPr="007E1741">
        <w:t xml:space="preserve">. </w:t>
      </w:r>
      <w:r w:rsidRPr="003F63F9">
        <w:t xml:space="preserve">Secondly, while past travel data can be used to estimate </w:t>
      </w:r>
      <w:r>
        <w:t xml:space="preserve">areas at risk of infection, </w:t>
      </w:r>
      <w:r w:rsidRPr="007E1741">
        <w:t xml:space="preserve">fine-scale data </w:t>
      </w:r>
      <w:r>
        <w:t xml:space="preserve">(e.g., </w:t>
      </w:r>
      <w:r w:rsidRPr="007E1741">
        <w:t xml:space="preserve">census block group </w:t>
      </w:r>
      <w:r>
        <w:t>level) is</w:t>
      </w:r>
      <w:r w:rsidRPr="007E1741">
        <w:t xml:space="preserve"> costly</w:t>
      </w:r>
      <w:r>
        <w:t xml:space="preserve"> and</w:t>
      </w:r>
      <w:r w:rsidRPr="007E1741">
        <w:t xml:space="preserve"> </w:t>
      </w:r>
      <w:r w:rsidRPr="003F63F9">
        <w:t>challenging to access</w:t>
      </w:r>
      <w:r>
        <w:t xml:space="preserve">. Even when available, </w:t>
      </w:r>
      <w:r w:rsidRPr="003F63F9">
        <w:t xml:space="preserve">this data typically omits crucial demographic details such as gender and </w:t>
      </w:r>
      <w:r w:rsidRPr="003F63F9">
        <w:lastRenderedPageBreak/>
        <w:t xml:space="preserve">age due to </w:t>
      </w:r>
      <w:r>
        <w:t>g</w:t>
      </w:r>
      <w:r w:rsidRPr="003F63F9">
        <w:t>eoprivacy concerns, thereby impeding detailed predictions and the development of targeted containment strategies.</w:t>
      </w:r>
    </w:p>
    <w:p w14:paraId="598F4318" w14:textId="77777777" w:rsidR="00906FD4" w:rsidRDefault="00906FD4" w:rsidP="00906FD4">
      <w:r w:rsidRPr="0047135A">
        <w:t>To address these challenges</w:t>
      </w:r>
      <w:r>
        <w:t xml:space="preserve">, </w:t>
      </w:r>
      <w:r w:rsidRPr="00315F24">
        <w:t>surveys collecting visitation data from infected individuals have been conducted (Kan et al. 2021</w:t>
      </w:r>
      <w:r>
        <w:t>).</w:t>
      </w:r>
      <w:r w:rsidRPr="007E1741">
        <w:t xml:space="preserve"> </w:t>
      </w:r>
      <w:r w:rsidRPr="00F52EB9">
        <w:t>However, the difficulties of continuous data collection and privacy concerns have made it challenging to apply this method in different contexts.</w:t>
      </w:r>
      <w:r>
        <w:t xml:space="preserve"> </w:t>
      </w:r>
      <w:r w:rsidRPr="00EE2F8A">
        <w:t>Also, studies have simulated travel to identify infection risk areas</w:t>
      </w:r>
      <w:r>
        <w:t xml:space="preserve"> in urban space</w:t>
      </w:r>
      <w:r w:rsidRPr="00EE2F8A">
        <w:t xml:space="preserve"> (e.g., Mao and Bian, 2010; Zhou et al., 2021)</w:t>
      </w:r>
      <w:r>
        <w:t>. Although</w:t>
      </w:r>
      <w:r w:rsidRPr="00EE2F8A">
        <w:t xml:space="preserve"> their models have been temporally validated, the spatial accuracy of the predicted visit areas has not been similarly </w:t>
      </w:r>
      <w:r>
        <w:t>validated.</w:t>
      </w:r>
      <w:r w:rsidRPr="007E1741">
        <w:t xml:space="preserve"> </w:t>
      </w:r>
      <w:r w:rsidRPr="00985976">
        <w:t>While mathematical models like Susceptible-Exposed-Infected-Recovered (SEIR) are used, the inclusion of detailed patterns of travel in estimating spatial contact rates is often overlooked, with the focus primarily on predicting temporal case counts (e.g., Cui et al. 2020; Liu et al. 2020; Feng et al. 2021).</w:t>
      </w:r>
      <w:r>
        <w:t xml:space="preserve"> </w:t>
      </w:r>
      <w:r w:rsidRPr="007E1741">
        <w:t>Moreover, studies have explored the association between mobility and the spatiotemporal distribution of COVID-19 using smart device data combined with case data (</w:t>
      </w:r>
      <w:r>
        <w:t xml:space="preserve">e.g., </w:t>
      </w:r>
      <w:r w:rsidRPr="007E1741">
        <w:t xml:space="preserve">Badr et al. 2020; Jia et al. 2020), but </w:t>
      </w:r>
      <w:r>
        <w:t xml:space="preserve">the </w:t>
      </w:r>
      <w:r w:rsidRPr="007E1741">
        <w:t xml:space="preserve">transmission </w:t>
      </w:r>
      <w:r>
        <w:t>trajectories</w:t>
      </w:r>
      <w:r w:rsidRPr="007E1741">
        <w:t xml:space="preserve"> based on individual attributes remain elusive.</w:t>
      </w:r>
      <w:r>
        <w:t xml:space="preserve"> </w:t>
      </w:r>
    </w:p>
    <w:p w14:paraId="05626775" w14:textId="6C203947" w:rsidR="0036606C" w:rsidRDefault="00906FD4" w:rsidP="0036606C">
      <w:r w:rsidRPr="006F6D3F">
        <w:t xml:space="preserve">This study aims to estimate </w:t>
      </w:r>
      <w:r>
        <w:t xml:space="preserve">infection exposure risk areas </w:t>
      </w:r>
      <w:r w:rsidRPr="006F6D3F">
        <w:t xml:space="preserve">during the </w:t>
      </w:r>
      <w:r>
        <w:t xml:space="preserve">past </w:t>
      </w:r>
      <w:r w:rsidRPr="006F6D3F">
        <w:t>COVID-19 pandemic through reverse</w:t>
      </w:r>
      <w:r>
        <w:t xml:space="preserve"> </w:t>
      </w:r>
      <w:r w:rsidRPr="006F6D3F">
        <w:t xml:space="preserve">estimation of </w:t>
      </w:r>
      <w:r>
        <w:t xml:space="preserve">individual </w:t>
      </w:r>
      <w:r w:rsidRPr="006F6D3F">
        <w:t xml:space="preserve">spatiotemporal travel patterns, assisting in formulating effective </w:t>
      </w:r>
      <w:r>
        <w:t xml:space="preserve">proactive </w:t>
      </w:r>
      <w:r w:rsidRPr="006F6D3F">
        <w:t xml:space="preserve">epidemic strategies for the future. </w:t>
      </w:r>
      <w:r>
        <w:t>To do this, w</w:t>
      </w:r>
      <w:r w:rsidRPr="006F6D3F">
        <w:t xml:space="preserve">e </w:t>
      </w:r>
      <w:r>
        <w:t>developed</w:t>
      </w:r>
      <w:r w:rsidRPr="006F6D3F">
        <w:t xml:space="preserve"> a simulation </w:t>
      </w:r>
      <w:r w:rsidR="00A27284">
        <w:rPr>
          <w:rFonts w:hint="eastAsia"/>
        </w:rPr>
        <w:t>model</w:t>
      </w:r>
      <w:r>
        <w:t xml:space="preserve"> that estimates where individuals visited </w:t>
      </w:r>
      <w:r w:rsidRPr="000779B9">
        <w:t xml:space="preserve">during the </w:t>
      </w:r>
      <w:r>
        <w:t>period</w:t>
      </w:r>
      <w:r w:rsidRPr="000779B9">
        <w:t xml:space="preserve"> when a significant number </w:t>
      </w:r>
      <w:r>
        <w:t xml:space="preserve">of </w:t>
      </w:r>
      <w:r w:rsidRPr="000779B9">
        <w:t>cases occurred</w:t>
      </w:r>
      <w:r>
        <w:t xml:space="preserve">, ultimately giving a solution to bridge </w:t>
      </w:r>
      <w:r w:rsidRPr="006F6D3F">
        <w:t>the spatiotemporal gap between case report locations and exposure areas</w:t>
      </w:r>
      <w:r>
        <w:t>.</w:t>
      </w:r>
      <w:r w:rsidRPr="006F6D3F">
        <w:t xml:space="preserve"> </w:t>
      </w:r>
      <w:ins w:id="2" w:author="Moongi Choi" w:date="2024-03-26T14:40:00Z" w16du:dateUtc="2024-03-26T20:40:00Z">
        <w:r w:rsidR="00B809E6">
          <w:rPr>
            <w:rFonts w:hint="eastAsia"/>
          </w:rPr>
          <w:t>W</w:t>
        </w:r>
        <w:r w:rsidR="00B809E6" w:rsidRPr="006F6D3F">
          <w:t>e decompose</w:t>
        </w:r>
        <w:r w:rsidR="00B809E6">
          <w:rPr>
            <w:rFonts w:hint="eastAsia"/>
          </w:rPr>
          <w:t>d</w:t>
        </w:r>
        <w:r w:rsidR="00B809E6" w:rsidRPr="006F6D3F">
          <w:t xml:space="preserve"> </w:t>
        </w:r>
        <w:r w:rsidR="00B809E6">
          <w:rPr>
            <w:rFonts w:hint="eastAsia"/>
          </w:rPr>
          <w:t>aggregated travel count</w:t>
        </w:r>
      </w:ins>
      <w:del w:id="3" w:author="Moongi Choi" w:date="2024-03-26T14:40:00Z" w16du:dateUtc="2024-03-26T20:40:00Z">
        <w:r w:rsidR="00C022E1" w:rsidDel="00B809E6">
          <w:delText>W</w:delText>
        </w:r>
        <w:r w:rsidR="00C022E1" w:rsidDel="00B809E6">
          <w:rPr>
            <w:rFonts w:hint="eastAsia"/>
          </w:rPr>
          <w:delText>ith the data where</w:delText>
        </w:r>
        <w:r w:rsidDel="00B809E6">
          <w:delText xml:space="preserve"> merely</w:delText>
        </w:r>
        <w:r w:rsidRPr="006F6D3F" w:rsidDel="00B809E6">
          <w:delText xml:space="preserve"> </w:delText>
        </w:r>
        <w:r w:rsidR="00AE4B21" w:rsidDel="00B809E6">
          <w:delText>record</w:delText>
        </w:r>
        <w:r w:rsidRPr="006F6D3F" w:rsidDel="00B809E6">
          <w:delText xml:space="preserve"> the sum of travel counts, we decompose</w:delText>
        </w:r>
        <w:r w:rsidR="003B565A" w:rsidDel="00B809E6">
          <w:rPr>
            <w:rFonts w:hint="eastAsia"/>
          </w:rPr>
          <w:delText>d</w:delText>
        </w:r>
        <w:r w:rsidRPr="006F6D3F" w:rsidDel="00B809E6">
          <w:delText xml:space="preserve"> </w:delText>
        </w:r>
        <w:r w:rsidR="00CA6298" w:rsidDel="00B809E6">
          <w:rPr>
            <w:rFonts w:hint="eastAsia"/>
          </w:rPr>
          <w:delText xml:space="preserve">those </w:delText>
        </w:r>
        <w:r w:rsidRPr="006F6D3F" w:rsidDel="00B809E6">
          <w:delText>travel</w:delText>
        </w:r>
        <w:r w:rsidR="00CA6298" w:rsidDel="00B809E6">
          <w:rPr>
            <w:rFonts w:hint="eastAsia"/>
          </w:rPr>
          <w:delText>s</w:delText>
        </w:r>
        <w:r w:rsidRPr="006F6D3F" w:rsidDel="00B809E6">
          <w:delText xml:space="preserve"> </w:delText>
        </w:r>
      </w:del>
      <w:ins w:id="4" w:author="Moongi Choi" w:date="2024-03-26T14:40:00Z" w16du:dateUtc="2024-03-26T20:40:00Z">
        <w:r w:rsidR="00B809E6">
          <w:rPr>
            <w:rFonts w:hint="eastAsia"/>
          </w:rPr>
          <w:t xml:space="preserve"> </w:t>
        </w:r>
      </w:ins>
      <w:r w:rsidRPr="006F6D3F">
        <w:t>by various criteria</w:t>
      </w:r>
      <w:r>
        <w:t>,</w:t>
      </w:r>
      <w:r w:rsidRPr="006F6D3F">
        <w:t xml:space="preserve"> such as age, weekdays/weekends, and trip purpose, to identify more detailed and micro-level</w:t>
      </w:r>
      <w:r w:rsidR="00A64627">
        <w:rPr>
          <w:rFonts w:hint="eastAsia"/>
        </w:rPr>
        <w:t xml:space="preserve"> </w:t>
      </w:r>
      <w:r w:rsidRPr="006F6D3F">
        <w:t xml:space="preserve">past travel patterns. </w:t>
      </w:r>
      <w:r w:rsidR="005B5E7C" w:rsidRPr="006F6D3F">
        <w:t>Th</w:t>
      </w:r>
      <w:r w:rsidR="005B5E7C">
        <w:t>e</w:t>
      </w:r>
      <w:r w:rsidR="005B5E7C" w:rsidRPr="006F6D3F">
        <w:t xml:space="preserve"> </w:t>
      </w:r>
      <w:r w:rsidR="0036606C" w:rsidRPr="006F6D3F">
        <w:t>result</w:t>
      </w:r>
      <w:r w:rsidR="005B5E7C" w:rsidRPr="006F6D3F">
        <w:t xml:space="preserve"> of this study</w:t>
      </w:r>
      <w:r w:rsidR="0036606C">
        <w:rPr>
          <w:rFonts w:hint="eastAsia"/>
        </w:rPr>
        <w:t xml:space="preserve"> reveals who traveled where, </w:t>
      </w:r>
      <w:r w:rsidR="0036606C" w:rsidRPr="006F6D3F">
        <w:t>for what purpose, and which areas</w:t>
      </w:r>
      <w:r w:rsidR="0036606C">
        <w:rPr>
          <w:rFonts w:hint="eastAsia"/>
        </w:rPr>
        <w:t xml:space="preserve">, which could serve as </w:t>
      </w:r>
      <w:r w:rsidR="0036606C" w:rsidRPr="006F6D3F">
        <w:t>crucial reference data</w:t>
      </w:r>
      <w:r w:rsidR="0036606C">
        <w:rPr>
          <w:rFonts w:hint="eastAsia"/>
        </w:rPr>
        <w:t xml:space="preserve"> to form </w:t>
      </w:r>
      <w:r w:rsidR="00984C43">
        <w:t>targeted</w:t>
      </w:r>
      <w:r w:rsidR="0036606C" w:rsidRPr="00976513">
        <w:t xml:space="preserve"> disease control strategies for potential future pandemics</w:t>
      </w:r>
      <w:r w:rsidR="0036606C">
        <w:rPr>
          <w:rFonts w:hint="eastAsia"/>
        </w:rPr>
        <w:t xml:space="preserve">. </w:t>
      </w:r>
    </w:p>
    <w:p w14:paraId="55874A91" w14:textId="77777777" w:rsidR="00337B8F" w:rsidRDefault="00337B8F" w:rsidP="00337B8F">
      <w:pPr>
        <w:ind w:firstLine="0"/>
      </w:pPr>
    </w:p>
    <w:p w14:paraId="51F2DDBB" w14:textId="637D79CB" w:rsidR="00337B8F" w:rsidRDefault="00337B8F" w:rsidP="00337B8F">
      <w:pPr>
        <w:pStyle w:val="Heading1"/>
      </w:pPr>
      <w:r>
        <w:rPr>
          <w:rFonts w:hint="eastAsia"/>
        </w:rPr>
        <w:lastRenderedPageBreak/>
        <w:t>2. Study area</w:t>
      </w:r>
      <w:r w:rsidR="00986F02">
        <w:rPr>
          <w:rFonts w:hint="eastAsia"/>
        </w:rPr>
        <w:t xml:space="preserve">, </w:t>
      </w:r>
      <w:proofErr w:type="gramStart"/>
      <w:r>
        <w:rPr>
          <w:rFonts w:hint="eastAsia"/>
        </w:rPr>
        <w:t>time period</w:t>
      </w:r>
      <w:proofErr w:type="gramEnd"/>
      <w:r w:rsidR="00986F02">
        <w:rPr>
          <w:rFonts w:hint="eastAsia"/>
        </w:rPr>
        <w:t xml:space="preserve"> and data description</w:t>
      </w:r>
    </w:p>
    <w:p w14:paraId="72356C61" w14:textId="01D94F4B" w:rsidR="00282D24" w:rsidRDefault="00F40227" w:rsidP="00ED2D49">
      <w:r w:rsidRPr="00F40227">
        <w:t>Figure 1 illustrates the pattern of COVID-19 cases in the Milwaukee area, showing two periods of great surges in November 2020 and December 2021 to January 2022 (Wisconsin Department of Health Service, 2023). To reversely estimate the corresponding travel patterns for each surge, the study periods were selected as September to November 2020 (1st period) and October to December 2021 (2nd period). The study area focuses on census tract 55079186300 in Milwaukee, which was among the top 10 of highest Covid-19 cases during both periods, and its surrounding 29 census tracts (encompassing 56 census block groups: CBGs) as shown in Figure 2. The simulation of trips originating from each CBG in the specified study area was conducted to validate the model and interpret the results.</w:t>
      </w:r>
    </w:p>
    <w:p w14:paraId="58E767F7" w14:textId="77777777" w:rsidR="005E6026" w:rsidRDefault="005E6026" w:rsidP="005E6026">
      <w:pPr>
        <w:ind w:firstLine="0"/>
        <w:jc w:val="center"/>
      </w:pPr>
      <w:r w:rsidRPr="00832408">
        <w:rPr>
          <w:noProof/>
        </w:rPr>
        <w:drawing>
          <wp:inline distT="0" distB="0" distL="0" distR="0" wp14:anchorId="3B0B309A" wp14:editId="64C642C3">
            <wp:extent cx="4849778" cy="3036570"/>
            <wp:effectExtent l="0" t="0" r="8255" b="0"/>
            <wp:docPr id="8" name="Picture 7" descr="A graph of a number of people&#10;&#10;Description automatically generated with medium confidence">
              <a:extLst xmlns:a="http://schemas.openxmlformats.org/drawingml/2006/main">
                <a:ext uri="{FF2B5EF4-FFF2-40B4-BE49-F238E27FC236}">
                  <a16:creationId xmlns:a16="http://schemas.microsoft.com/office/drawing/2014/main" id="{79DEFAF1-CC4C-2D97-8F93-8AC8DA23B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of a number of people&#10;&#10;Description automatically generated with medium confidence">
                      <a:extLst>
                        <a:ext uri="{FF2B5EF4-FFF2-40B4-BE49-F238E27FC236}">
                          <a16:creationId xmlns:a16="http://schemas.microsoft.com/office/drawing/2014/main" id="{79DEFAF1-CC4C-2D97-8F93-8AC8DA23B672}"/>
                        </a:ext>
                      </a:extLst>
                    </pic:cNvPr>
                    <pic:cNvPicPr>
                      <a:picLocks noChangeAspect="1"/>
                    </pic:cNvPicPr>
                  </pic:nvPicPr>
                  <pic:blipFill>
                    <a:blip r:embed="rId7"/>
                    <a:stretch>
                      <a:fillRect/>
                    </a:stretch>
                  </pic:blipFill>
                  <pic:spPr>
                    <a:xfrm>
                      <a:off x="0" y="0"/>
                      <a:ext cx="4868034" cy="3048001"/>
                    </a:xfrm>
                    <a:prstGeom prst="rect">
                      <a:avLst/>
                    </a:prstGeom>
                  </pic:spPr>
                </pic:pic>
              </a:graphicData>
            </a:graphic>
          </wp:inline>
        </w:drawing>
      </w:r>
    </w:p>
    <w:p w14:paraId="408C41D4" w14:textId="77777777" w:rsidR="005E6026" w:rsidRPr="00F129B1" w:rsidRDefault="005E6026" w:rsidP="005E6026">
      <w:pPr>
        <w:pStyle w:val="Caption1"/>
        <w:rPr>
          <w:vanish/>
          <w:specVanish/>
        </w:rPr>
      </w:pPr>
      <w:r>
        <w:t>Figure</w:t>
      </w:r>
    </w:p>
    <w:p w14:paraId="5FC62659" w14:textId="42CEB29E" w:rsidR="005E6026" w:rsidRDefault="004006BF" w:rsidP="005E6026">
      <w:pPr>
        <w:jc w:val="center"/>
        <w:rPr>
          <w:rFonts w:eastAsia="Times New Roman" w:cs="Times New Roman"/>
        </w:rPr>
      </w:pPr>
      <w:r>
        <w:rPr>
          <w:rFonts w:hint="eastAsia"/>
        </w:rPr>
        <w:t xml:space="preserve"> </w:t>
      </w:r>
      <w:r w:rsidR="005E6026">
        <w:t xml:space="preserve">1. </w:t>
      </w:r>
      <w:r w:rsidR="005E6026">
        <w:rPr>
          <w:rFonts w:eastAsia="Times New Roman" w:cs="Times New Roman"/>
        </w:rPr>
        <w:t>COVID-19 cases in Milwaukee over time</w:t>
      </w:r>
    </w:p>
    <w:p w14:paraId="4FBA1759" w14:textId="77777777" w:rsidR="005E6026" w:rsidRDefault="005E6026" w:rsidP="005E6026"/>
    <w:p w14:paraId="311E8434" w14:textId="4E7F647B" w:rsidR="005E6026" w:rsidRDefault="005E6026" w:rsidP="005E6026">
      <w:pPr>
        <w:ind w:firstLine="0"/>
        <w:jc w:val="center"/>
      </w:pPr>
      <w:del w:id="5" w:author="Moongi Choi" w:date="2024-03-26T14:43:00Z" w16du:dateUtc="2024-03-26T20:43:00Z">
        <w:r w:rsidRPr="00CF735C" w:rsidDel="00C41762">
          <w:rPr>
            <w:noProof/>
          </w:rPr>
          <w:lastRenderedPageBreak/>
          <w:drawing>
            <wp:inline distT="0" distB="0" distL="0" distR="0" wp14:anchorId="3B98CE71" wp14:editId="58D88B3E">
              <wp:extent cx="4894087" cy="3791573"/>
              <wp:effectExtent l="0" t="0" r="1905" b="0"/>
              <wp:docPr id="35" name="Picture 34" descr="A map of a city&#10;&#10;Description automatically generated">
                <a:extLst xmlns:a="http://schemas.openxmlformats.org/drawingml/2006/main">
                  <a:ext uri="{FF2B5EF4-FFF2-40B4-BE49-F238E27FC236}">
                    <a16:creationId xmlns:a16="http://schemas.microsoft.com/office/drawing/2014/main" id="{06DFEAF9-9204-AF97-986F-C4FCA7DCD6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map of a city&#10;&#10;Description automatically generated">
                        <a:extLst>
                          <a:ext uri="{FF2B5EF4-FFF2-40B4-BE49-F238E27FC236}">
                            <a16:creationId xmlns:a16="http://schemas.microsoft.com/office/drawing/2014/main" id="{06DFEAF9-9204-AF97-986F-C4FCA7DCD6B8}"/>
                          </a:ext>
                        </a:extLst>
                      </pic:cNvPr>
                      <pic:cNvPicPr>
                        <a:picLocks noChangeAspect="1"/>
                      </pic:cNvPicPr>
                    </pic:nvPicPr>
                    <pic:blipFill>
                      <a:blip r:embed="rId8"/>
                      <a:stretch>
                        <a:fillRect/>
                      </a:stretch>
                    </pic:blipFill>
                    <pic:spPr>
                      <a:xfrm>
                        <a:off x="0" y="0"/>
                        <a:ext cx="4894087" cy="3791573"/>
                      </a:xfrm>
                      <a:prstGeom prst="rect">
                        <a:avLst/>
                      </a:prstGeom>
                    </pic:spPr>
                  </pic:pic>
                </a:graphicData>
              </a:graphic>
            </wp:inline>
          </w:drawing>
        </w:r>
      </w:del>
      <w:ins w:id="6" w:author="Moongi Choi" w:date="2024-03-26T14:43:00Z" w16du:dateUtc="2024-03-26T20:43:00Z">
        <w:r w:rsidR="00C41762" w:rsidRPr="00C41762">
          <w:rPr>
            <w:noProof/>
          </w:rPr>
          <w:t xml:space="preserve"> </w:t>
        </w:r>
        <w:r w:rsidR="00C41762" w:rsidRPr="00C41762">
          <w:drawing>
            <wp:inline distT="0" distB="0" distL="0" distR="0" wp14:anchorId="6A6B66F5" wp14:editId="3559BB9E">
              <wp:extent cx="4438273" cy="3438442"/>
              <wp:effectExtent l="0" t="0" r="635" b="0"/>
              <wp:docPr id="30" name="Picture 29" descr="A map of a city&#10;&#10;Description automatically generated">
                <a:extLst xmlns:a="http://schemas.openxmlformats.org/drawingml/2006/main">
                  <a:ext uri="{FF2B5EF4-FFF2-40B4-BE49-F238E27FC236}">
                    <a16:creationId xmlns:a16="http://schemas.microsoft.com/office/drawing/2014/main" id="{D8512686-5C29-13BD-AA04-1E49EA493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 map of a city&#10;&#10;Description automatically generated">
                        <a:extLst>
                          <a:ext uri="{FF2B5EF4-FFF2-40B4-BE49-F238E27FC236}">
                            <a16:creationId xmlns:a16="http://schemas.microsoft.com/office/drawing/2014/main" id="{D8512686-5C29-13BD-AA04-1E49EA49368A}"/>
                          </a:ext>
                        </a:extLst>
                      </pic:cNvPr>
                      <pic:cNvPicPr>
                        <a:picLocks noChangeAspect="1"/>
                      </pic:cNvPicPr>
                    </pic:nvPicPr>
                    <pic:blipFill>
                      <a:blip r:embed="rId9"/>
                      <a:stretch>
                        <a:fillRect/>
                      </a:stretch>
                    </pic:blipFill>
                    <pic:spPr>
                      <a:xfrm>
                        <a:off x="0" y="0"/>
                        <a:ext cx="4438273" cy="3438442"/>
                      </a:xfrm>
                      <a:prstGeom prst="rect">
                        <a:avLst/>
                      </a:prstGeom>
                    </pic:spPr>
                  </pic:pic>
                </a:graphicData>
              </a:graphic>
            </wp:inline>
          </w:drawing>
        </w:r>
      </w:ins>
    </w:p>
    <w:p w14:paraId="7AC294AE" w14:textId="77777777" w:rsidR="005E6026" w:rsidRPr="00F129B1" w:rsidRDefault="005E6026" w:rsidP="005E6026">
      <w:pPr>
        <w:pStyle w:val="Caption1"/>
        <w:rPr>
          <w:vanish/>
          <w:specVanish/>
        </w:rPr>
      </w:pPr>
      <w:r>
        <w:t xml:space="preserve">Figure </w:t>
      </w:r>
    </w:p>
    <w:p w14:paraId="15CED698" w14:textId="72CEAC24" w:rsidR="005E6026" w:rsidRDefault="005E6026" w:rsidP="004006BF">
      <w:pPr>
        <w:pStyle w:val="Caption1"/>
      </w:pPr>
      <w:r>
        <w:t>2. Study area</w:t>
      </w:r>
    </w:p>
    <w:p w14:paraId="4518865D" w14:textId="77777777" w:rsidR="005E6026" w:rsidRDefault="005E6026" w:rsidP="00ED2D49"/>
    <w:p w14:paraId="1730B79D" w14:textId="3A304B74" w:rsidR="000D0FCD" w:rsidRDefault="000D0FCD" w:rsidP="000D0FCD">
      <w:r w:rsidRPr="00CF20F2">
        <w:t xml:space="preserve">In this study, we utilized </w:t>
      </w:r>
      <w:r>
        <w:t>4 main</w:t>
      </w:r>
      <w:r w:rsidRPr="00CF20F2">
        <w:t xml:space="preserve"> datasets</w:t>
      </w:r>
      <w:r>
        <w:t xml:space="preserve"> (Table </w:t>
      </w:r>
      <w:r w:rsidR="004006BF">
        <w:rPr>
          <w:rFonts w:hint="eastAsia"/>
        </w:rPr>
        <w:t>1</w:t>
      </w:r>
      <w:r>
        <w:t>)</w:t>
      </w:r>
      <w:r w:rsidRPr="00CF20F2">
        <w:t xml:space="preserve"> to establish </w:t>
      </w:r>
      <w:r>
        <w:t>the ABTS</w:t>
      </w:r>
      <w:r w:rsidRPr="00CF20F2">
        <w:t xml:space="preserve"> and interpret the </w:t>
      </w:r>
      <w:r w:rsidRPr="00CF20F2">
        <w:lastRenderedPageBreak/>
        <w:t>results. The Covid-19 case count data was sourced from the Public Health Indicator-Based Information System (IBIS), aggregated by age groups in 10-year intervals and at the census tract level.</w:t>
      </w:r>
      <w:r>
        <w:t xml:space="preserve"> </w:t>
      </w:r>
      <w:r w:rsidRPr="00046E76">
        <w:t xml:space="preserve">We utilized this data to identify the periods of </w:t>
      </w:r>
      <w:r>
        <w:t>elevated</w:t>
      </w:r>
      <w:r w:rsidRPr="00046E76">
        <w:t xml:space="preserve"> COVID-19 risk for each age group and interpreted corresponding travel simulation results.</w:t>
      </w:r>
    </w:p>
    <w:p w14:paraId="4300CB64" w14:textId="16FB4A89" w:rsidR="000D0FCD" w:rsidRDefault="000D0FCD" w:rsidP="000D0FCD">
      <w:r w:rsidRPr="003D3469">
        <w:t>The National Household Travel Survey</w:t>
      </w:r>
      <w:r>
        <w:t xml:space="preserve"> (NHTS)</w:t>
      </w:r>
      <w:r w:rsidRPr="003D3469">
        <w:t xml:space="preserve"> is a dataset encompassing detailed information on individual travel patterns across the United States, including</w:t>
      </w:r>
      <w:r>
        <w:t xml:space="preserve"> </w:t>
      </w:r>
      <w:r w:rsidRPr="003D3469">
        <w:t>tr</w:t>
      </w:r>
      <w:r>
        <w:t>ip</w:t>
      </w:r>
      <w:r w:rsidRPr="003D3469">
        <w:t xml:space="preserve"> purpose (e.g., home, work), time, and mode of transportation (e.g., car, bicycle).</w:t>
      </w:r>
      <w:r>
        <w:t xml:space="preserve"> </w:t>
      </w:r>
      <w:r w:rsidRPr="0082212D">
        <w:t>For our model, we utilized the 2017 NHTS</w:t>
      </w:r>
      <w:r>
        <w:t xml:space="preserve"> </w:t>
      </w:r>
      <w:r w:rsidRPr="0082212D">
        <w:t>data</w:t>
      </w:r>
      <w:r>
        <w:t xml:space="preserve"> collected from 197,920 people within Wisconsin</w:t>
      </w:r>
      <w:r w:rsidRPr="0082212D">
        <w:t xml:space="preserve"> to estimate initial</w:t>
      </w:r>
      <w:r>
        <w:t>/non-calibrated</w:t>
      </w:r>
      <w:r w:rsidRPr="0082212D">
        <w:t xml:space="preserve"> travel schedules</w:t>
      </w:r>
      <w:r>
        <w:t xml:space="preserve"> in Milwaukee</w:t>
      </w:r>
      <w:r w:rsidRPr="0082212D">
        <w:t>, incorporating probabilistic choices of trip purpose, chain, and mode.</w:t>
      </w:r>
    </w:p>
    <w:p w14:paraId="739D4AD7" w14:textId="77777777" w:rsidR="00ED2D49" w:rsidRDefault="00ED2D49" w:rsidP="00ED2D49">
      <w:r>
        <w:rPr>
          <w:rFonts w:hint="eastAsia"/>
        </w:rPr>
        <w:t>Next,</w:t>
      </w:r>
      <w:r w:rsidRPr="00707578">
        <w:t xml:space="preserve"> Milwaukee parcel data is a detailed, parcel-level spatial dataset that includes land-use information such as residential, commercial, and agricultural areas. Provided by the Milwaukee County Land Information Office (MCLIO), we utilized the 2021 dataset</w:t>
      </w:r>
      <w:r>
        <w:rPr>
          <w:rFonts w:hint="eastAsia"/>
        </w:rPr>
        <w:t xml:space="preserve"> </w:t>
      </w:r>
      <w:r w:rsidRPr="00707578">
        <w:t xml:space="preserve">to determine the destinations chosen by people for various trip purposes, corresponding to the </w:t>
      </w:r>
      <w:proofErr w:type="gramStart"/>
      <w:r w:rsidRPr="00707578">
        <w:t>time period</w:t>
      </w:r>
      <w:proofErr w:type="gramEnd"/>
      <w:r w:rsidRPr="00707578">
        <w:t xml:space="preserve"> of our study.</w:t>
      </w:r>
    </w:p>
    <w:p w14:paraId="2B01E8D7" w14:textId="6D218DEA" w:rsidR="00DE64A0" w:rsidRDefault="00ED2D49" w:rsidP="00ED2D49">
      <w:r w:rsidRPr="00912523">
        <w:t xml:space="preserve">The Neighborhood Patterns dataset is a monthly aggregated dataset of mobility, based on individual mobile devices and provided by </w:t>
      </w:r>
      <w:proofErr w:type="spellStart"/>
      <w:r w:rsidRPr="00912523">
        <w:t>SafeGraph</w:t>
      </w:r>
      <w:proofErr w:type="spellEnd"/>
      <w:ins w:id="7" w:author="Moongi Choi" w:date="2024-03-26T14:44:00Z" w16du:dateUtc="2024-03-26T20:44:00Z">
        <w:r w:rsidR="002E1856">
          <w:rPr>
            <w:rFonts w:hint="eastAsia"/>
          </w:rPr>
          <w:t xml:space="preserve"> (</w:t>
        </w:r>
      </w:ins>
      <w:proofErr w:type="spellStart"/>
      <w:ins w:id="8" w:author="Moongi Choi" w:date="2024-03-26T14:46:00Z" w16du:dateUtc="2024-03-26T20:46:00Z">
        <w:r w:rsidR="009C42D2">
          <w:rPr>
            <w:rFonts w:hint="eastAsia"/>
          </w:rPr>
          <w:t>SafeGraph</w:t>
        </w:r>
        <w:proofErr w:type="spellEnd"/>
        <w:r w:rsidR="009C42D2">
          <w:rPr>
            <w:rFonts w:hint="eastAsia"/>
          </w:rPr>
          <w:t xml:space="preserve"> 2023</w:t>
        </w:r>
      </w:ins>
      <w:ins w:id="9" w:author="Moongi Choi" w:date="2024-03-26T14:44:00Z" w16du:dateUtc="2024-03-26T20:44:00Z">
        <w:r w:rsidR="002E1856">
          <w:rPr>
            <w:rFonts w:hint="eastAsia"/>
          </w:rPr>
          <w:t>)</w:t>
        </w:r>
      </w:ins>
      <w:r w:rsidRPr="00912523">
        <w:t>. This dataset is organized to show the number of people moving in and out of areas at the Census Block Group (CBG) level, either on a random week or as a monthly average. We utilized this data to infer initial individual destination choices at the CBG level and to validate the simulated travel schedules.</w:t>
      </w:r>
      <w:r>
        <w:t xml:space="preserve"> </w:t>
      </w:r>
      <w:r w:rsidRPr="0005068E">
        <w:t>Additionally, we used the 2021 CBG shapefile data provided by the U.S. Census Bureau to calculate trip distances.</w:t>
      </w:r>
    </w:p>
    <w:p w14:paraId="159F3C32" w14:textId="3E39C0DB" w:rsidR="00ED2D49" w:rsidRDefault="00ED2D49" w:rsidP="00D83952">
      <w:pPr>
        <w:pStyle w:val="Caption1"/>
        <w:jc w:val="left"/>
      </w:pPr>
      <w:bookmarkStart w:id="10" w:name="_Hlk153313953"/>
      <w:r w:rsidRPr="00FF489F">
        <w:t xml:space="preserve">Table </w:t>
      </w:r>
      <w:r>
        <w:t>1</w:t>
      </w:r>
      <w:r w:rsidRPr="00FF489F">
        <w:t>.</w:t>
      </w:r>
      <w:r>
        <w:t xml:space="preserve"> </w:t>
      </w:r>
      <w:r w:rsidRPr="00FF489F">
        <w:rPr>
          <w:rFonts w:hint="eastAsia"/>
        </w:rPr>
        <w:t>D</w:t>
      </w:r>
      <w:r w:rsidRPr="00FF489F">
        <w:t>ata description</w:t>
      </w:r>
    </w:p>
    <w:p w14:paraId="0C9AF6E6" w14:textId="77777777" w:rsidR="00993FB0" w:rsidRPr="00FF489F" w:rsidRDefault="00993FB0" w:rsidP="00D83952">
      <w:pPr>
        <w:pStyle w:val="Caption1"/>
        <w:jc w:val="left"/>
      </w:pPr>
    </w:p>
    <w:tbl>
      <w:tblPr>
        <w:tblStyle w:val="TableGrid8"/>
        <w:tblW w:w="8191" w:type="dxa"/>
        <w:jc w:val="center"/>
        <w:tblBorders>
          <w:left w:val="none" w:sz="0" w:space="0" w:color="auto"/>
          <w:right w:val="none" w:sz="0" w:space="0" w:color="auto"/>
        </w:tblBorders>
        <w:tblCellMar>
          <w:left w:w="86" w:type="dxa"/>
          <w:right w:w="86" w:type="dxa"/>
        </w:tblCellMar>
        <w:tblLook w:val="04A0" w:firstRow="1" w:lastRow="0" w:firstColumn="1" w:lastColumn="0" w:noHBand="0" w:noVBand="1"/>
      </w:tblPr>
      <w:tblGrid>
        <w:gridCol w:w="2790"/>
        <w:gridCol w:w="2700"/>
        <w:gridCol w:w="1350"/>
        <w:gridCol w:w="1351"/>
      </w:tblGrid>
      <w:tr w:rsidR="00ED2D49" w:rsidRPr="00FF489F" w14:paraId="09A931F5" w14:textId="77777777" w:rsidTr="00D01084">
        <w:trPr>
          <w:trHeight w:val="305"/>
          <w:jc w:val="center"/>
        </w:trPr>
        <w:tc>
          <w:tcPr>
            <w:tcW w:w="2790" w:type="dxa"/>
            <w:tcBorders>
              <w:bottom w:val="double" w:sz="4" w:space="0" w:color="auto"/>
            </w:tcBorders>
            <w:vAlign w:val="center"/>
          </w:tcPr>
          <w:p w14:paraId="18D51206" w14:textId="77777777" w:rsidR="00ED2D49" w:rsidRPr="00FF489F" w:rsidRDefault="00ED2D49" w:rsidP="00D01084">
            <w:pPr>
              <w:spacing w:after="120" w:line="240" w:lineRule="auto"/>
              <w:ind w:firstLine="0"/>
              <w:jc w:val="center"/>
              <w:rPr>
                <w:rFonts w:eastAsia="맑은 고딕" w:cs="Times New Roman"/>
              </w:rPr>
            </w:pPr>
            <w:bookmarkStart w:id="11" w:name="_Hlk153315441"/>
            <w:r w:rsidRPr="00FF489F">
              <w:rPr>
                <w:rFonts w:eastAsia="맑은 고딕" w:cs="Times New Roman" w:hint="eastAsia"/>
              </w:rPr>
              <w:t>D</w:t>
            </w:r>
            <w:r w:rsidRPr="00FF489F">
              <w:rPr>
                <w:rFonts w:eastAsia="맑은 고딕" w:cs="Times New Roman"/>
              </w:rPr>
              <w:t>ata</w:t>
            </w:r>
          </w:p>
        </w:tc>
        <w:tc>
          <w:tcPr>
            <w:tcW w:w="2700" w:type="dxa"/>
            <w:tcBorders>
              <w:bottom w:val="double" w:sz="4" w:space="0" w:color="auto"/>
            </w:tcBorders>
            <w:vAlign w:val="center"/>
          </w:tcPr>
          <w:p w14:paraId="41212B13" w14:textId="77777777" w:rsidR="00ED2D49" w:rsidRPr="00FF489F" w:rsidRDefault="00ED2D49" w:rsidP="00D01084">
            <w:pPr>
              <w:spacing w:after="120" w:line="240" w:lineRule="auto"/>
              <w:ind w:firstLine="0"/>
              <w:jc w:val="center"/>
              <w:rPr>
                <w:rFonts w:eastAsia="맑은 고딕" w:cs="Times New Roman"/>
              </w:rPr>
            </w:pPr>
            <w:r w:rsidRPr="00FF489F">
              <w:rPr>
                <w:rFonts w:eastAsia="맑은 고딕" w:cs="Times New Roman"/>
              </w:rPr>
              <w:t>Temporal scale</w:t>
            </w:r>
          </w:p>
        </w:tc>
        <w:tc>
          <w:tcPr>
            <w:tcW w:w="1350" w:type="dxa"/>
            <w:tcBorders>
              <w:bottom w:val="double" w:sz="4" w:space="0" w:color="auto"/>
            </w:tcBorders>
            <w:vAlign w:val="center"/>
          </w:tcPr>
          <w:p w14:paraId="307E48E7" w14:textId="77777777" w:rsidR="00ED2D49" w:rsidRPr="00FF489F" w:rsidRDefault="00ED2D49" w:rsidP="00D01084">
            <w:pPr>
              <w:spacing w:after="120" w:line="240" w:lineRule="auto"/>
              <w:ind w:firstLine="0"/>
              <w:jc w:val="center"/>
              <w:rPr>
                <w:rFonts w:eastAsia="맑은 고딕" w:cs="Times New Roman"/>
              </w:rPr>
            </w:pPr>
            <w:r w:rsidRPr="00FF489F">
              <w:rPr>
                <w:rFonts w:eastAsia="맑은 고딕" w:cs="Times New Roman"/>
              </w:rPr>
              <w:t>Spatial scale</w:t>
            </w:r>
          </w:p>
        </w:tc>
        <w:tc>
          <w:tcPr>
            <w:tcW w:w="1351" w:type="dxa"/>
            <w:tcBorders>
              <w:bottom w:val="double" w:sz="4" w:space="0" w:color="auto"/>
            </w:tcBorders>
            <w:vAlign w:val="center"/>
          </w:tcPr>
          <w:p w14:paraId="77BF86F4" w14:textId="77777777" w:rsidR="00ED2D49" w:rsidRPr="00FF489F" w:rsidRDefault="00ED2D49" w:rsidP="00D01084">
            <w:pPr>
              <w:spacing w:after="120" w:line="240" w:lineRule="auto"/>
              <w:ind w:firstLine="0"/>
              <w:jc w:val="center"/>
              <w:rPr>
                <w:rFonts w:eastAsia="맑은 고딕" w:cs="Times New Roman"/>
              </w:rPr>
            </w:pPr>
            <w:r w:rsidRPr="00FF489F">
              <w:rPr>
                <w:rFonts w:eastAsia="맑은 고딕" w:cs="Times New Roman"/>
              </w:rPr>
              <w:t>Source</w:t>
            </w:r>
          </w:p>
        </w:tc>
      </w:tr>
      <w:tr w:rsidR="00ED2D49" w:rsidRPr="00FF489F" w14:paraId="7D16D3AD" w14:textId="77777777" w:rsidTr="00D01084">
        <w:trPr>
          <w:trHeight w:val="576"/>
          <w:jc w:val="center"/>
        </w:trPr>
        <w:tc>
          <w:tcPr>
            <w:tcW w:w="2790" w:type="dxa"/>
            <w:tcBorders>
              <w:top w:val="double" w:sz="4" w:space="0" w:color="auto"/>
              <w:bottom w:val="nil"/>
            </w:tcBorders>
            <w:vAlign w:val="center"/>
          </w:tcPr>
          <w:p w14:paraId="3AEE4C76" w14:textId="77777777" w:rsidR="00ED2D49" w:rsidRPr="00824854" w:rsidRDefault="00ED2D49" w:rsidP="00D01084">
            <w:pPr>
              <w:spacing w:line="240" w:lineRule="auto"/>
              <w:ind w:firstLine="0"/>
              <w:rPr>
                <w:rFonts w:eastAsia="맑은 고딕" w:cs="Times New Roman"/>
              </w:rPr>
            </w:pPr>
            <w:r w:rsidRPr="00824854">
              <w:rPr>
                <w:rFonts w:eastAsia="맑은 고딕" w:cs="Times New Roman"/>
              </w:rPr>
              <w:t>Covid-19 cases by age group</w:t>
            </w:r>
          </w:p>
        </w:tc>
        <w:tc>
          <w:tcPr>
            <w:tcW w:w="2700" w:type="dxa"/>
            <w:tcBorders>
              <w:top w:val="double" w:sz="4" w:space="0" w:color="auto"/>
              <w:bottom w:val="nil"/>
            </w:tcBorders>
            <w:vAlign w:val="center"/>
          </w:tcPr>
          <w:p w14:paraId="62F81724" w14:textId="77777777"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Daily</w:t>
            </w:r>
          </w:p>
          <w:p w14:paraId="629CBCD5" w14:textId="31831662"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(9-11</w:t>
            </w:r>
            <w:del w:id="12" w:author="Moongi Choi" w:date="2024-03-26T14:49:00Z" w16du:dateUtc="2024-03-26T20:49:00Z">
              <w:r w:rsidRPr="00824854" w:rsidDel="00BB06F8">
                <w:rPr>
                  <w:rFonts w:eastAsia="맑은 고딕" w:cs="Times New Roman"/>
                </w:rPr>
                <w:delText>.</w:delText>
              </w:r>
            </w:del>
            <w:ins w:id="13" w:author="Moongi Choi" w:date="2024-03-26T14:49:00Z" w16du:dateUtc="2024-03-26T20:49:00Z">
              <w:r w:rsidR="00BB06F8">
                <w:rPr>
                  <w:rFonts w:eastAsia="맑은 고딕" w:cs="Times New Roman" w:hint="eastAsia"/>
                </w:rPr>
                <w:t>/</w:t>
              </w:r>
            </w:ins>
            <w:r w:rsidRPr="00824854">
              <w:rPr>
                <w:rFonts w:eastAsia="맑은 고딕" w:cs="Times New Roman"/>
              </w:rPr>
              <w:t>2020 to 10-12</w:t>
            </w:r>
            <w:del w:id="14" w:author="Moongi Choi" w:date="2024-03-26T14:49:00Z" w16du:dateUtc="2024-03-26T20:49:00Z">
              <w:r w:rsidRPr="00824854" w:rsidDel="00BB06F8">
                <w:rPr>
                  <w:rFonts w:eastAsia="맑은 고딕" w:cs="Times New Roman"/>
                </w:rPr>
                <w:delText>.</w:delText>
              </w:r>
            </w:del>
            <w:ins w:id="15" w:author="Moongi Choi" w:date="2024-03-26T14:49:00Z" w16du:dateUtc="2024-03-26T20:49:00Z">
              <w:r w:rsidR="00BB06F8">
                <w:rPr>
                  <w:rFonts w:eastAsia="맑은 고딕" w:cs="Times New Roman" w:hint="eastAsia"/>
                </w:rPr>
                <w:t>/</w:t>
              </w:r>
            </w:ins>
            <w:r w:rsidRPr="00824854">
              <w:rPr>
                <w:rFonts w:eastAsia="맑은 고딕" w:cs="Times New Roman"/>
              </w:rPr>
              <w:t>2021)</w:t>
            </w:r>
          </w:p>
        </w:tc>
        <w:tc>
          <w:tcPr>
            <w:tcW w:w="1350" w:type="dxa"/>
            <w:tcBorders>
              <w:top w:val="double" w:sz="4" w:space="0" w:color="auto"/>
              <w:bottom w:val="nil"/>
            </w:tcBorders>
            <w:vAlign w:val="center"/>
          </w:tcPr>
          <w:p w14:paraId="320521C7" w14:textId="77777777"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Census tract</w:t>
            </w:r>
          </w:p>
        </w:tc>
        <w:tc>
          <w:tcPr>
            <w:tcW w:w="1351" w:type="dxa"/>
            <w:tcBorders>
              <w:top w:val="double" w:sz="4" w:space="0" w:color="auto"/>
              <w:bottom w:val="nil"/>
            </w:tcBorders>
            <w:vAlign w:val="center"/>
          </w:tcPr>
          <w:p w14:paraId="09EDA670" w14:textId="77777777"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IBIS</w:t>
            </w:r>
          </w:p>
        </w:tc>
      </w:tr>
      <w:tr w:rsidR="00ED2D49" w:rsidRPr="00FF489F" w14:paraId="56C5E119" w14:textId="77777777" w:rsidTr="00D01084">
        <w:trPr>
          <w:trHeight w:val="576"/>
          <w:jc w:val="center"/>
        </w:trPr>
        <w:tc>
          <w:tcPr>
            <w:tcW w:w="2790" w:type="dxa"/>
            <w:tcBorders>
              <w:top w:val="nil"/>
              <w:bottom w:val="nil"/>
            </w:tcBorders>
            <w:vAlign w:val="center"/>
          </w:tcPr>
          <w:p w14:paraId="6FC38E81" w14:textId="77777777" w:rsidR="00ED2D49" w:rsidRPr="00824854" w:rsidRDefault="00ED2D49" w:rsidP="00D01084">
            <w:pPr>
              <w:spacing w:line="240" w:lineRule="auto"/>
              <w:ind w:firstLine="0"/>
              <w:rPr>
                <w:rFonts w:eastAsia="맑은 고딕" w:cs="Times New Roman"/>
              </w:rPr>
            </w:pPr>
            <w:r w:rsidRPr="00824854">
              <w:rPr>
                <w:rFonts w:eastAsia="맑은 고딕" w:cs="Times New Roman" w:hint="eastAsia"/>
              </w:rPr>
              <w:t>N</w:t>
            </w:r>
            <w:r w:rsidRPr="00824854">
              <w:rPr>
                <w:rFonts w:eastAsia="맑은 고딕" w:cs="Times New Roman"/>
              </w:rPr>
              <w:t>ational Household Travel Survey</w:t>
            </w:r>
          </w:p>
        </w:tc>
        <w:tc>
          <w:tcPr>
            <w:tcW w:w="2700" w:type="dxa"/>
            <w:tcBorders>
              <w:top w:val="nil"/>
              <w:bottom w:val="nil"/>
            </w:tcBorders>
            <w:vAlign w:val="center"/>
          </w:tcPr>
          <w:p w14:paraId="3C3ED20A" w14:textId="77777777"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2017</w:t>
            </w:r>
          </w:p>
        </w:tc>
        <w:tc>
          <w:tcPr>
            <w:tcW w:w="1350" w:type="dxa"/>
            <w:tcBorders>
              <w:top w:val="nil"/>
              <w:bottom w:val="nil"/>
            </w:tcBorders>
            <w:vAlign w:val="center"/>
          </w:tcPr>
          <w:p w14:paraId="510CA81E" w14:textId="77777777"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County</w:t>
            </w:r>
          </w:p>
        </w:tc>
        <w:tc>
          <w:tcPr>
            <w:tcW w:w="1351" w:type="dxa"/>
            <w:tcBorders>
              <w:top w:val="nil"/>
              <w:bottom w:val="nil"/>
            </w:tcBorders>
            <w:vAlign w:val="center"/>
          </w:tcPr>
          <w:p w14:paraId="6D9A629C" w14:textId="77777777"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FHWA</w:t>
            </w:r>
          </w:p>
        </w:tc>
      </w:tr>
      <w:tr w:rsidR="00ED2D49" w:rsidRPr="00FF489F" w14:paraId="3A8013DF" w14:textId="77777777" w:rsidTr="00D01084">
        <w:trPr>
          <w:trHeight w:val="576"/>
          <w:jc w:val="center"/>
        </w:trPr>
        <w:tc>
          <w:tcPr>
            <w:tcW w:w="2790" w:type="dxa"/>
            <w:tcBorders>
              <w:top w:val="nil"/>
              <w:bottom w:val="nil"/>
            </w:tcBorders>
            <w:vAlign w:val="center"/>
          </w:tcPr>
          <w:p w14:paraId="0059619D" w14:textId="77777777" w:rsidR="00ED2D49" w:rsidRPr="00824854" w:rsidRDefault="00ED2D49" w:rsidP="00D01084">
            <w:pPr>
              <w:spacing w:line="240" w:lineRule="auto"/>
              <w:ind w:firstLine="0"/>
              <w:rPr>
                <w:rFonts w:eastAsia="맑은 고딕" w:cs="Times New Roman"/>
              </w:rPr>
            </w:pPr>
            <w:r w:rsidRPr="00824854">
              <w:rPr>
                <w:rFonts w:eastAsia="맑은 고딕" w:cs="Times New Roman"/>
              </w:rPr>
              <w:t>Milwaukee parcels</w:t>
            </w:r>
          </w:p>
        </w:tc>
        <w:tc>
          <w:tcPr>
            <w:tcW w:w="2700" w:type="dxa"/>
            <w:tcBorders>
              <w:top w:val="nil"/>
              <w:bottom w:val="nil"/>
            </w:tcBorders>
            <w:vAlign w:val="center"/>
          </w:tcPr>
          <w:p w14:paraId="00027C3C" w14:textId="64777089"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3</w:t>
            </w:r>
            <w:del w:id="16" w:author="Moongi Choi" w:date="2024-03-26T14:49:00Z" w16du:dateUtc="2024-03-26T20:49:00Z">
              <w:r w:rsidRPr="00824854" w:rsidDel="00BB06F8">
                <w:rPr>
                  <w:rFonts w:eastAsia="맑은 고딕" w:cs="Times New Roman"/>
                </w:rPr>
                <w:delText>.</w:delText>
              </w:r>
            </w:del>
            <w:ins w:id="17" w:author="Moongi Choi" w:date="2024-03-26T14:49:00Z" w16du:dateUtc="2024-03-26T20:49:00Z">
              <w:r w:rsidR="00BB06F8">
                <w:rPr>
                  <w:rFonts w:eastAsia="맑은 고딕" w:cs="Times New Roman" w:hint="eastAsia"/>
                </w:rPr>
                <w:t>/</w:t>
              </w:r>
            </w:ins>
            <w:r w:rsidRPr="00824854">
              <w:rPr>
                <w:rFonts w:eastAsia="맑은 고딕" w:cs="Times New Roman"/>
              </w:rPr>
              <w:t>2021 updated</w:t>
            </w:r>
          </w:p>
        </w:tc>
        <w:tc>
          <w:tcPr>
            <w:tcW w:w="1350" w:type="dxa"/>
            <w:tcBorders>
              <w:top w:val="nil"/>
              <w:bottom w:val="nil"/>
            </w:tcBorders>
            <w:vAlign w:val="center"/>
          </w:tcPr>
          <w:p w14:paraId="7A64C61D" w14:textId="77777777"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hint="eastAsia"/>
              </w:rPr>
              <w:t>P</w:t>
            </w:r>
            <w:r w:rsidRPr="00824854">
              <w:rPr>
                <w:rFonts w:eastAsia="맑은 고딕" w:cs="Times New Roman"/>
              </w:rPr>
              <w:t>arcel</w:t>
            </w:r>
          </w:p>
        </w:tc>
        <w:tc>
          <w:tcPr>
            <w:tcW w:w="1351" w:type="dxa"/>
            <w:tcBorders>
              <w:top w:val="nil"/>
              <w:bottom w:val="nil"/>
            </w:tcBorders>
            <w:vAlign w:val="center"/>
          </w:tcPr>
          <w:p w14:paraId="07113738" w14:textId="77777777"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MCLIO</w:t>
            </w:r>
          </w:p>
        </w:tc>
      </w:tr>
      <w:tr w:rsidR="00ED2D49" w:rsidRPr="00FF489F" w14:paraId="2868D4B3" w14:textId="77777777" w:rsidTr="00D01084">
        <w:trPr>
          <w:trHeight w:val="576"/>
          <w:jc w:val="center"/>
        </w:trPr>
        <w:tc>
          <w:tcPr>
            <w:tcW w:w="2790" w:type="dxa"/>
            <w:tcBorders>
              <w:top w:val="nil"/>
              <w:bottom w:val="single" w:sz="4" w:space="0" w:color="auto"/>
            </w:tcBorders>
            <w:vAlign w:val="center"/>
          </w:tcPr>
          <w:p w14:paraId="5E871226" w14:textId="77777777" w:rsidR="00ED2D49" w:rsidRPr="00824854" w:rsidRDefault="00ED2D49" w:rsidP="00D01084">
            <w:pPr>
              <w:spacing w:line="240" w:lineRule="auto"/>
              <w:ind w:firstLine="0"/>
              <w:rPr>
                <w:rFonts w:eastAsia="맑은 고딕" w:cs="Times New Roman"/>
              </w:rPr>
            </w:pPr>
            <w:r w:rsidRPr="00824854">
              <w:rPr>
                <w:rFonts w:eastAsia="맑은 고딕" w:cs="Times New Roman"/>
              </w:rPr>
              <w:t>Neighborhood patterns</w:t>
            </w:r>
          </w:p>
        </w:tc>
        <w:tc>
          <w:tcPr>
            <w:tcW w:w="2700" w:type="dxa"/>
            <w:tcBorders>
              <w:top w:val="nil"/>
              <w:bottom w:val="single" w:sz="4" w:space="0" w:color="auto"/>
            </w:tcBorders>
            <w:vAlign w:val="center"/>
          </w:tcPr>
          <w:p w14:paraId="7ED02839" w14:textId="77777777"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Monthly</w:t>
            </w:r>
          </w:p>
          <w:p w14:paraId="12A40C8B" w14:textId="7230CF36"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(9~11</w:t>
            </w:r>
            <w:del w:id="18" w:author="Moongi Choi" w:date="2024-03-26T14:49:00Z" w16du:dateUtc="2024-03-26T20:49:00Z">
              <w:r w:rsidRPr="00824854" w:rsidDel="00BB06F8">
                <w:rPr>
                  <w:rFonts w:eastAsia="맑은 고딕" w:cs="Times New Roman"/>
                </w:rPr>
                <w:delText>.</w:delText>
              </w:r>
            </w:del>
            <w:ins w:id="19" w:author="Moongi Choi" w:date="2024-03-26T14:49:00Z" w16du:dateUtc="2024-03-26T20:49:00Z">
              <w:r w:rsidR="00BB06F8">
                <w:rPr>
                  <w:rFonts w:eastAsia="맑은 고딕" w:cs="Times New Roman" w:hint="eastAsia"/>
                </w:rPr>
                <w:t>/</w:t>
              </w:r>
            </w:ins>
            <w:r w:rsidRPr="00824854">
              <w:rPr>
                <w:rFonts w:eastAsia="맑은 고딕" w:cs="Times New Roman"/>
              </w:rPr>
              <w:t>2020 to 10~12</w:t>
            </w:r>
            <w:del w:id="20" w:author="Moongi Choi" w:date="2024-03-26T14:49:00Z" w16du:dateUtc="2024-03-26T20:49:00Z">
              <w:r w:rsidRPr="00824854" w:rsidDel="00BB06F8">
                <w:rPr>
                  <w:rFonts w:eastAsia="맑은 고딕" w:cs="Times New Roman"/>
                </w:rPr>
                <w:delText>.</w:delText>
              </w:r>
            </w:del>
            <w:ins w:id="21" w:author="Moongi Choi" w:date="2024-03-26T14:49:00Z" w16du:dateUtc="2024-03-26T20:49:00Z">
              <w:r w:rsidR="00BB06F8">
                <w:rPr>
                  <w:rFonts w:eastAsia="맑은 고딕" w:cs="Times New Roman" w:hint="eastAsia"/>
                </w:rPr>
                <w:t>/</w:t>
              </w:r>
            </w:ins>
            <w:r w:rsidRPr="00824854">
              <w:rPr>
                <w:rFonts w:eastAsia="맑은 고딕" w:cs="Times New Roman"/>
              </w:rPr>
              <w:t>2021)</w:t>
            </w:r>
          </w:p>
        </w:tc>
        <w:tc>
          <w:tcPr>
            <w:tcW w:w="1350" w:type="dxa"/>
            <w:tcBorders>
              <w:top w:val="nil"/>
              <w:bottom w:val="single" w:sz="4" w:space="0" w:color="auto"/>
            </w:tcBorders>
            <w:vAlign w:val="center"/>
          </w:tcPr>
          <w:p w14:paraId="3A81F176" w14:textId="77777777" w:rsidR="00ED2D49" w:rsidRPr="00824854" w:rsidRDefault="00ED2D49" w:rsidP="00D01084">
            <w:pPr>
              <w:spacing w:line="240" w:lineRule="auto"/>
              <w:ind w:firstLine="0"/>
              <w:jc w:val="center"/>
              <w:rPr>
                <w:rFonts w:eastAsia="맑은 고딕" w:cs="Times New Roman"/>
              </w:rPr>
            </w:pPr>
            <w:r w:rsidRPr="00824854">
              <w:rPr>
                <w:rFonts w:eastAsia="맑은 고딕" w:cs="Times New Roman"/>
              </w:rPr>
              <w:t>CBG</w:t>
            </w:r>
          </w:p>
        </w:tc>
        <w:tc>
          <w:tcPr>
            <w:tcW w:w="1351" w:type="dxa"/>
            <w:tcBorders>
              <w:top w:val="nil"/>
              <w:bottom w:val="single" w:sz="4" w:space="0" w:color="auto"/>
            </w:tcBorders>
            <w:vAlign w:val="center"/>
          </w:tcPr>
          <w:p w14:paraId="261901DA" w14:textId="77777777" w:rsidR="00ED2D49" w:rsidRPr="00824854" w:rsidRDefault="00ED2D49" w:rsidP="00D01084">
            <w:pPr>
              <w:spacing w:line="240" w:lineRule="auto"/>
              <w:ind w:firstLine="0"/>
              <w:jc w:val="center"/>
              <w:rPr>
                <w:rFonts w:eastAsia="맑은 고딕" w:cs="Times New Roman"/>
              </w:rPr>
            </w:pPr>
            <w:proofErr w:type="spellStart"/>
            <w:r w:rsidRPr="00824854">
              <w:rPr>
                <w:rFonts w:eastAsia="맑은 고딕" w:cs="Times New Roman"/>
              </w:rPr>
              <w:t>SafeGraph</w:t>
            </w:r>
            <w:proofErr w:type="spellEnd"/>
          </w:p>
        </w:tc>
      </w:tr>
      <w:bookmarkEnd w:id="10"/>
      <w:bookmarkEnd w:id="11"/>
    </w:tbl>
    <w:p w14:paraId="58B49BF6" w14:textId="7E09DC54" w:rsidR="00ED2D49" w:rsidRDefault="00ED2D49" w:rsidP="007443DA">
      <w:pPr>
        <w:pStyle w:val="ThesisNormal"/>
        <w:ind w:firstLine="0"/>
        <w:rPr>
          <w:sz w:val="18"/>
          <w:szCs w:val="16"/>
          <w:lang w:eastAsia="ko-KR"/>
        </w:rPr>
      </w:pPr>
    </w:p>
    <w:p w14:paraId="14FF45BD" w14:textId="77777777" w:rsidR="008F7E57" w:rsidRDefault="008F7E57" w:rsidP="007443DA">
      <w:pPr>
        <w:pStyle w:val="ThesisNormal"/>
        <w:ind w:firstLine="0"/>
        <w:rPr>
          <w:sz w:val="18"/>
          <w:szCs w:val="16"/>
          <w:lang w:eastAsia="ko-KR"/>
        </w:rPr>
      </w:pPr>
    </w:p>
    <w:p w14:paraId="7FADA833" w14:textId="057CBBB7" w:rsidR="00D96E80" w:rsidRDefault="00D96E80" w:rsidP="00D96E80">
      <w:pPr>
        <w:pStyle w:val="Heading1"/>
      </w:pPr>
      <w:r>
        <w:rPr>
          <w:rFonts w:hint="eastAsia"/>
        </w:rPr>
        <w:t xml:space="preserve">3. </w:t>
      </w:r>
      <w:r w:rsidR="007443DA">
        <w:rPr>
          <w:rFonts w:hint="eastAsia"/>
        </w:rPr>
        <w:t>Concept and framework of Agent-Based Travel Scheduler (ABTS)</w:t>
      </w:r>
    </w:p>
    <w:p w14:paraId="4ECED1AC" w14:textId="77777777" w:rsidR="00134F91" w:rsidRDefault="00134F91" w:rsidP="000D6CE8">
      <w:r>
        <w:t>Over the past decade</w:t>
      </w:r>
      <w:r w:rsidRPr="00AE79FF">
        <w:t xml:space="preserve">, </w:t>
      </w:r>
      <w:r>
        <w:rPr>
          <w:rFonts w:hint="eastAsia"/>
        </w:rPr>
        <w:t>m</w:t>
      </w:r>
      <w:r>
        <w:t xml:space="preserve">any </w:t>
      </w:r>
      <w:r w:rsidRPr="00AE79FF">
        <w:t xml:space="preserve">studies have attempted to </w:t>
      </w:r>
      <w:r>
        <w:t>incorporate</w:t>
      </w:r>
      <w:r w:rsidRPr="00AE79FF">
        <w:t xml:space="preserve"> </w:t>
      </w:r>
      <w:r>
        <w:t xml:space="preserve">agent-based </w:t>
      </w:r>
      <w:r w:rsidRPr="00AE79FF">
        <w:t xml:space="preserve">models with activity-based frameworks (e.g., </w:t>
      </w:r>
      <w:proofErr w:type="spellStart"/>
      <w:r w:rsidRPr="00AE79FF">
        <w:t>Bellemans</w:t>
      </w:r>
      <w:proofErr w:type="spellEnd"/>
      <w:r w:rsidRPr="00AE79FF">
        <w:t xml:space="preserve"> </w:t>
      </w:r>
      <w:r>
        <w:t xml:space="preserve">et al., </w:t>
      </w:r>
      <w:r w:rsidRPr="00AE79FF">
        <w:t xml:space="preserve">2010; Gao </w:t>
      </w:r>
      <w:r>
        <w:t xml:space="preserve">et al., </w:t>
      </w:r>
      <w:r w:rsidRPr="00AE79FF">
        <w:t xml:space="preserve">2010; Hao </w:t>
      </w:r>
      <w:r>
        <w:t xml:space="preserve">et al., </w:t>
      </w:r>
      <w:r w:rsidRPr="00AE79FF">
        <w:t xml:space="preserve">2010, Briem </w:t>
      </w:r>
      <w:r>
        <w:t xml:space="preserve">et al., </w:t>
      </w:r>
      <w:r w:rsidRPr="00AE79FF">
        <w:t>2019) to generate detailed individual travel patterns from a temporal perspective (</w:t>
      </w:r>
      <w:proofErr w:type="spellStart"/>
      <w:r w:rsidRPr="00AE79FF">
        <w:t>Bekhor</w:t>
      </w:r>
      <w:proofErr w:type="spellEnd"/>
      <w:r w:rsidRPr="00AE79FF">
        <w:t xml:space="preserve"> </w:t>
      </w:r>
      <w:r>
        <w:t xml:space="preserve">et al., </w:t>
      </w:r>
      <w:r w:rsidRPr="00AE79FF">
        <w:t xml:space="preserve">2011; Dobler </w:t>
      </w:r>
      <w:r>
        <w:t xml:space="preserve">et al., </w:t>
      </w:r>
      <w:r w:rsidRPr="00AE79FF">
        <w:t xml:space="preserve">2014). For instance, in </w:t>
      </w:r>
      <w:r>
        <w:t>FEATHERS</w:t>
      </w:r>
      <w:r>
        <w:rPr>
          <w:rFonts w:hint="eastAsia"/>
        </w:rPr>
        <w:t xml:space="preserve"> (</w:t>
      </w:r>
      <w:r w:rsidRPr="000E0D16">
        <w:t xml:space="preserve">Janssens </w:t>
      </w:r>
      <w:r>
        <w:rPr>
          <w:rFonts w:hint="eastAsia"/>
        </w:rPr>
        <w:t xml:space="preserve">et al. 2007; </w:t>
      </w:r>
      <w:proofErr w:type="spellStart"/>
      <w:r w:rsidRPr="000E0D16">
        <w:t>Baqueri</w:t>
      </w:r>
      <w:proofErr w:type="spellEnd"/>
      <w:r>
        <w:rPr>
          <w:rFonts w:hint="eastAsia"/>
        </w:rPr>
        <w:t xml:space="preserve"> et al. 2019)</w:t>
      </w:r>
      <w:r w:rsidRPr="00AE79FF">
        <w:t>, POLARIS</w:t>
      </w:r>
      <w:r>
        <w:rPr>
          <w:rFonts w:hint="eastAsia"/>
        </w:rPr>
        <w:t xml:space="preserve"> (</w:t>
      </w:r>
      <w:r w:rsidRPr="007D1733">
        <w:t>Auld</w:t>
      </w:r>
      <w:r>
        <w:rPr>
          <w:rFonts w:hint="eastAsia"/>
        </w:rPr>
        <w:t xml:space="preserve"> et al. 2016)</w:t>
      </w:r>
      <w:r w:rsidRPr="00AE79FF">
        <w:t xml:space="preserve">, and </w:t>
      </w:r>
      <w:proofErr w:type="spellStart"/>
      <w:r w:rsidRPr="00AE79FF">
        <w:t>MATSim</w:t>
      </w:r>
      <w:proofErr w:type="spellEnd"/>
      <w:r>
        <w:rPr>
          <w:rFonts w:hint="eastAsia"/>
        </w:rPr>
        <w:t xml:space="preserve"> (</w:t>
      </w:r>
      <w:proofErr w:type="spellStart"/>
      <w:r w:rsidRPr="00ED4ACA">
        <w:t>Axhausen</w:t>
      </w:r>
      <w:proofErr w:type="spellEnd"/>
      <w:r>
        <w:rPr>
          <w:rFonts w:hint="eastAsia"/>
        </w:rPr>
        <w:t xml:space="preserve"> et al. 2016)</w:t>
      </w:r>
      <w:r w:rsidRPr="00AE79FF">
        <w:t xml:space="preserve">, agent-based microsimulation </w:t>
      </w:r>
      <w:r>
        <w:rPr>
          <w:rFonts w:hint="eastAsia"/>
        </w:rPr>
        <w:t xml:space="preserve">(e.g., </w:t>
      </w:r>
      <w:r w:rsidRPr="00234AB8">
        <w:t>Miller</w:t>
      </w:r>
      <w:r>
        <w:rPr>
          <w:rFonts w:hint="eastAsia"/>
        </w:rPr>
        <w:t xml:space="preserve"> 2019)</w:t>
      </w:r>
      <w:r w:rsidRPr="00AE79FF">
        <w:t xml:space="preserve"> have been employed to predict individual travel decisions using the characteristics and attributes of </w:t>
      </w:r>
      <w:proofErr w:type="gramStart"/>
      <w:r w:rsidRPr="00AE79FF">
        <w:t>each individual</w:t>
      </w:r>
      <w:proofErr w:type="gramEnd"/>
      <w:r w:rsidRPr="00AE79FF">
        <w:t xml:space="preserve"> as inputs to the scheduler module. This approach allows for the simulation of travel demand and traffic flow based on the independent and autonomous behavior of agents and their interactions. </w:t>
      </w:r>
      <w:r>
        <w:t>Therefore, i</w:t>
      </w:r>
      <w:r w:rsidRPr="00AE79FF">
        <w:t>t enables sensitive prediction of mobility changes according to various policy scenarios. Since travel is represented by individual agent behaviors, this approach offers the advantage of facilitating the interpretation of mobility at the micro-scale.</w:t>
      </w:r>
      <w:r>
        <w:t xml:space="preserve"> </w:t>
      </w:r>
      <w:r w:rsidRPr="004A250E">
        <w:t xml:space="preserve">In this study, while applying this approach, we aimed to create a flexible and verifiable </w:t>
      </w:r>
      <w:r>
        <w:t xml:space="preserve">travel </w:t>
      </w:r>
      <w:r w:rsidRPr="004A250E">
        <w:t xml:space="preserve">prediction model by </w:t>
      </w:r>
      <w:r>
        <w:t>developing</w:t>
      </w:r>
      <w:r w:rsidRPr="004A250E">
        <w:t xml:space="preserve"> </w:t>
      </w:r>
      <w:r>
        <w:t xml:space="preserve">some </w:t>
      </w:r>
      <w:r w:rsidRPr="004A250E">
        <w:t xml:space="preserve">parameters that influence </w:t>
      </w:r>
      <w:r>
        <w:t xml:space="preserve">individual </w:t>
      </w:r>
      <w:r w:rsidRPr="004A250E">
        <w:t>travel</w:t>
      </w:r>
      <w:r>
        <w:t>s</w:t>
      </w:r>
      <w:r w:rsidRPr="004A250E">
        <w:t xml:space="preserve"> and calibrating them based on real</w:t>
      </w:r>
      <w:r>
        <w:t xml:space="preserve"> travel</w:t>
      </w:r>
      <w:r w:rsidRPr="004A250E">
        <w:t xml:space="preserve"> data to adapt to diverse </w:t>
      </w:r>
      <w:r>
        <w:t>spatial environments.</w:t>
      </w:r>
    </w:p>
    <w:p w14:paraId="33E87B53" w14:textId="6B2B2F9E" w:rsidR="009F6315" w:rsidRDefault="00134F91" w:rsidP="000D6CE8">
      <w:r w:rsidRPr="009070B6">
        <w:t>ABTS utilizes a three-step process to generate the initial outcome of individual travel schedules: 1) Comprehensive Travel Classifier, 2) Land-Use Estimator, and 3) Individual Travel Schedule Generator</w:t>
      </w:r>
      <w:r>
        <w:t xml:space="preserve"> as shown in Figure </w:t>
      </w:r>
      <w:r w:rsidR="004006BF">
        <w:rPr>
          <w:rFonts w:hint="eastAsia"/>
        </w:rPr>
        <w:t>3</w:t>
      </w:r>
      <w:r w:rsidRPr="009070B6">
        <w:t>. The output of ABTS</w:t>
      </w:r>
      <w:r>
        <w:rPr>
          <w:rFonts w:hint="eastAsia"/>
        </w:rPr>
        <w:t xml:space="preserve"> </w:t>
      </w:r>
      <w:r w:rsidRPr="009070B6">
        <w:t xml:space="preserve">includes individual </w:t>
      </w:r>
      <w:r>
        <w:t xml:space="preserve">daily </w:t>
      </w:r>
      <w:r w:rsidRPr="009070B6">
        <w:t xml:space="preserve">trip chains </w:t>
      </w:r>
      <w:r>
        <w:t xml:space="preserve">that consists of each trip purpose, occurrence time, </w:t>
      </w:r>
      <w:r w:rsidR="009F6315">
        <w:t xml:space="preserve">destination, duration, and mode, </w:t>
      </w:r>
      <w:r w:rsidR="009F6315" w:rsidRPr="009070B6">
        <w:t>tailored according to</w:t>
      </w:r>
      <w:r w:rsidR="009F6315">
        <w:t xml:space="preserve"> age group</w:t>
      </w:r>
      <w:r w:rsidR="009F6315" w:rsidRPr="009070B6">
        <w:t>.</w:t>
      </w:r>
      <w:r w:rsidR="009F6315">
        <w:t xml:space="preserve"> Next</w:t>
      </w:r>
      <w:r w:rsidR="009F6315" w:rsidRPr="009070B6">
        <w:t xml:space="preserve">, a parameter calibration process is undertaken to determine optimized parameters, which are essential for the comparison and validation against observed travel patterns. This process ultimately leads to the generation of the </w:t>
      </w:r>
      <w:r w:rsidR="009F6315">
        <w:t xml:space="preserve">optimal </w:t>
      </w:r>
      <w:r w:rsidR="009F6315" w:rsidRPr="009070B6">
        <w:t>predicted travel schedules.</w:t>
      </w:r>
    </w:p>
    <w:p w14:paraId="2EB7C20B" w14:textId="67240EE3" w:rsidR="006B5017" w:rsidRDefault="006B5017" w:rsidP="006B5017">
      <w:pPr>
        <w:ind w:firstLine="0"/>
        <w:jc w:val="center"/>
      </w:pPr>
      <w:del w:id="22" w:author="Moongi Choi" w:date="2024-03-26T14:51:00Z" w16du:dateUtc="2024-03-26T20:51:00Z">
        <w:r w:rsidRPr="004218A0" w:rsidDel="003E7DFA">
          <w:rPr>
            <w:noProof/>
          </w:rPr>
          <w:lastRenderedPageBreak/>
          <w:drawing>
            <wp:inline distT="0" distB="0" distL="0" distR="0" wp14:anchorId="698F750D" wp14:editId="58EDF59D">
              <wp:extent cx="5697553" cy="3640348"/>
              <wp:effectExtent l="0" t="0" r="0" b="0"/>
              <wp:docPr id="180" name="Picture 179" descr="A screenshot of a computer screen&#10;&#10;Description automatically generated">
                <a:extLst xmlns:a="http://schemas.openxmlformats.org/drawingml/2006/main">
                  <a:ext uri="{FF2B5EF4-FFF2-40B4-BE49-F238E27FC236}">
                    <a16:creationId xmlns:a16="http://schemas.microsoft.com/office/drawing/2014/main" id="{EB8677C2-830C-B4CD-9D67-8F3699EEF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9" descr="A screenshot of a computer screen&#10;&#10;Description automatically generated">
                        <a:extLst>
                          <a:ext uri="{FF2B5EF4-FFF2-40B4-BE49-F238E27FC236}">
                            <a16:creationId xmlns:a16="http://schemas.microsoft.com/office/drawing/2014/main" id="{EB8677C2-830C-B4CD-9D67-8F3699EEFC15}"/>
                          </a:ext>
                        </a:extLst>
                      </pic:cNvPr>
                      <pic:cNvPicPr>
                        <a:picLocks noChangeAspect="1"/>
                      </pic:cNvPicPr>
                    </pic:nvPicPr>
                    <pic:blipFill>
                      <a:blip r:embed="rId10"/>
                      <a:stretch>
                        <a:fillRect/>
                      </a:stretch>
                    </pic:blipFill>
                    <pic:spPr>
                      <a:xfrm>
                        <a:off x="0" y="0"/>
                        <a:ext cx="5701050" cy="3642582"/>
                      </a:xfrm>
                      <a:prstGeom prst="rect">
                        <a:avLst/>
                      </a:prstGeom>
                    </pic:spPr>
                  </pic:pic>
                </a:graphicData>
              </a:graphic>
            </wp:inline>
          </w:drawing>
        </w:r>
      </w:del>
      <w:ins w:id="23" w:author="Moongi Choi" w:date="2024-03-26T14:51:00Z" w16du:dateUtc="2024-03-26T20:51:00Z">
        <w:r w:rsidR="003E7DFA" w:rsidRPr="003E7DFA">
          <w:rPr>
            <w:noProof/>
          </w:rPr>
          <w:t xml:space="preserve"> </w:t>
        </w:r>
        <w:r w:rsidR="003E7DFA" w:rsidRPr="003E7DFA">
          <w:drawing>
            <wp:inline distT="0" distB="0" distL="0" distR="0" wp14:anchorId="0182E0CF" wp14:editId="37991C69">
              <wp:extent cx="5731510" cy="3662045"/>
              <wp:effectExtent l="0" t="0" r="2540" b="0"/>
              <wp:docPr id="138" name="Picture 137" descr="A screenshot of a computer&#10;&#10;Description automatically generated">
                <a:extLst xmlns:a="http://schemas.openxmlformats.org/drawingml/2006/main">
                  <a:ext uri="{FF2B5EF4-FFF2-40B4-BE49-F238E27FC236}">
                    <a16:creationId xmlns:a16="http://schemas.microsoft.com/office/drawing/2014/main" id="{A4323D1D-FC5B-D0C6-A124-F9BD3E2484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descr="A screenshot of a computer&#10;&#10;Description automatically generated">
                        <a:extLst>
                          <a:ext uri="{FF2B5EF4-FFF2-40B4-BE49-F238E27FC236}">
                            <a16:creationId xmlns:a16="http://schemas.microsoft.com/office/drawing/2014/main" id="{A4323D1D-FC5B-D0C6-A124-F9BD3E248461}"/>
                          </a:ext>
                        </a:extLst>
                      </pic:cNvPr>
                      <pic:cNvPicPr>
                        <a:picLocks noChangeAspect="1"/>
                      </pic:cNvPicPr>
                    </pic:nvPicPr>
                    <pic:blipFill>
                      <a:blip r:embed="rId11"/>
                      <a:stretch>
                        <a:fillRect/>
                      </a:stretch>
                    </pic:blipFill>
                    <pic:spPr>
                      <a:xfrm>
                        <a:off x="0" y="0"/>
                        <a:ext cx="5731510" cy="3662045"/>
                      </a:xfrm>
                      <a:prstGeom prst="rect">
                        <a:avLst/>
                      </a:prstGeom>
                    </pic:spPr>
                  </pic:pic>
                </a:graphicData>
              </a:graphic>
            </wp:inline>
          </w:drawing>
        </w:r>
      </w:ins>
    </w:p>
    <w:p w14:paraId="5A9BFBC8" w14:textId="77777777" w:rsidR="006B5017" w:rsidRPr="00F129B1" w:rsidRDefault="006B5017" w:rsidP="006B5017">
      <w:pPr>
        <w:ind w:firstLine="0"/>
        <w:jc w:val="center"/>
        <w:rPr>
          <w:vanish/>
          <w:specVanish/>
        </w:rPr>
      </w:pPr>
      <w:r>
        <w:t>Figure</w:t>
      </w:r>
    </w:p>
    <w:p w14:paraId="2D17150E" w14:textId="5B6DDEE1" w:rsidR="006B5017" w:rsidRDefault="00615CB2" w:rsidP="006B5017">
      <w:pPr>
        <w:pStyle w:val="Caption1"/>
      </w:pPr>
      <w:r>
        <w:rPr>
          <w:rFonts w:hint="eastAsia"/>
        </w:rPr>
        <w:t xml:space="preserve"> </w:t>
      </w:r>
      <w:r w:rsidR="006B5017">
        <w:t>3. Framework of ABTS</w:t>
      </w:r>
    </w:p>
    <w:p w14:paraId="59D72BCA" w14:textId="77777777" w:rsidR="006B5017" w:rsidRDefault="006B5017" w:rsidP="000D6CE8"/>
    <w:p w14:paraId="475F1458" w14:textId="7CCE458F" w:rsidR="00A472AA" w:rsidRDefault="00A472AA" w:rsidP="00A472AA">
      <w:pPr>
        <w:pStyle w:val="Heading2"/>
      </w:pPr>
      <w:r>
        <w:rPr>
          <w:rFonts w:hint="eastAsia"/>
        </w:rPr>
        <w:lastRenderedPageBreak/>
        <w:t>3.1. Comprehensive travel classifier</w:t>
      </w:r>
    </w:p>
    <w:p w14:paraId="4D43B45F" w14:textId="5A15CD62" w:rsidR="00097F1F" w:rsidRDefault="00AC1C30" w:rsidP="00EB53A3">
      <w:r>
        <w:rPr>
          <w:rFonts w:hint="eastAsia"/>
        </w:rPr>
        <w:t>C</w:t>
      </w:r>
      <w:r w:rsidR="00B0486D" w:rsidRPr="00B0486D">
        <w:t xml:space="preserve">omprehensive </w:t>
      </w:r>
      <w:r w:rsidR="00B0486D">
        <w:rPr>
          <w:rFonts w:hint="eastAsia"/>
        </w:rPr>
        <w:t>t</w:t>
      </w:r>
      <w:r w:rsidR="00B0486D" w:rsidRPr="00B0486D">
        <w:t xml:space="preserve">ravel </w:t>
      </w:r>
      <w:r w:rsidR="00B0486D">
        <w:rPr>
          <w:rFonts w:hint="eastAsia"/>
        </w:rPr>
        <w:t>c</w:t>
      </w:r>
      <w:r w:rsidR="00B0486D" w:rsidRPr="00B0486D">
        <w:t>lassifier</w:t>
      </w:r>
      <w:r w:rsidR="00B0486D">
        <w:t xml:space="preserve"> initially classified</w:t>
      </w:r>
      <w:r w:rsidR="00123B1C">
        <w:rPr>
          <w:rFonts w:hint="eastAsia"/>
        </w:rPr>
        <w:t xml:space="preserve"> </w:t>
      </w:r>
      <w:r w:rsidR="00123B1C">
        <w:t>trip purposes</w:t>
      </w:r>
      <w:r w:rsidR="00B0486D">
        <w:t xml:space="preserve"> into nine categories, expanding to thirteen to account for specific activities like School/Daycare/Religious and differentiating between large shopping malls and daily groceries, adapting to land use classifications</w:t>
      </w:r>
      <w:r w:rsidR="00EB2EEB">
        <w:rPr>
          <w:rFonts w:hint="eastAsia"/>
        </w:rPr>
        <w:t xml:space="preserve"> as shown in Table 2</w:t>
      </w:r>
      <w:r w:rsidR="00B0486D">
        <w:t>. This nuanced approach builds on previous methodologies, which have varied from four categories (Home, Work, School, Other) as seen in Bowman and Ben-Akiva (2021), to more elaborate classifications up to eleven categories (</w:t>
      </w:r>
      <w:proofErr w:type="spellStart"/>
      <w:r w:rsidR="00B0486D">
        <w:t>Arentze</w:t>
      </w:r>
      <w:proofErr w:type="spellEnd"/>
      <w:r w:rsidR="00B0486D">
        <w:t xml:space="preserve"> and Timmermans, 2004; Labee et al., 2022), offering a tailored classification for predictive modeling.</w:t>
      </w:r>
      <w:r w:rsidR="009D25E3">
        <w:rPr>
          <w:rFonts w:hint="eastAsia"/>
        </w:rPr>
        <w:t xml:space="preserve"> </w:t>
      </w:r>
    </w:p>
    <w:p w14:paraId="2135FA8D" w14:textId="37F3E538" w:rsidR="00EB53A3" w:rsidRDefault="006E40EC" w:rsidP="00EB53A3">
      <w:r>
        <w:t>Trip modes are simplified into four main categories based on NHTS data aggregation</w:t>
      </w:r>
      <w:r w:rsidR="002661A8">
        <w:rPr>
          <w:rFonts w:hint="eastAsia"/>
        </w:rPr>
        <w:t>.</w:t>
      </w:r>
      <w:r w:rsidR="002661A8" w:rsidRPr="002661A8">
        <w:t xml:space="preserve"> </w:t>
      </w:r>
      <w:r w:rsidR="002661A8" w:rsidRPr="00C507D2">
        <w:t>In this study, to facilitate the analysis of the relationship between Covid-19 cases and travel, we excluded outliers such as long trips, and consequently, airplanes were omitted from the trip modes.</w:t>
      </w:r>
      <w:r w:rsidR="002661A8" w:rsidRPr="00CD29D8">
        <w:t xml:space="preserve"> Lastly, we aligned the age classification with the Covid-19 case data's age groups, dividing it into ten-year intervals and classifying it into five stages: </w:t>
      </w:r>
      <w:r w:rsidR="002661A8">
        <w:t>c</w:t>
      </w:r>
      <w:r w:rsidR="002661A8" w:rsidRPr="00CD29D8">
        <w:t xml:space="preserve">hild, </w:t>
      </w:r>
      <w:r w:rsidR="002661A8">
        <w:t>t</w:t>
      </w:r>
      <w:r w:rsidR="002661A8" w:rsidRPr="00CD29D8">
        <w:t xml:space="preserve">een, </w:t>
      </w:r>
      <w:r w:rsidR="002661A8">
        <w:t>a</w:t>
      </w:r>
      <w:r w:rsidR="002661A8" w:rsidRPr="00CD29D8">
        <w:t xml:space="preserve">dult, </w:t>
      </w:r>
      <w:r w:rsidR="002661A8">
        <w:t>m</w:t>
      </w:r>
      <w:r w:rsidR="002661A8" w:rsidRPr="00CD29D8">
        <w:t>id</w:t>
      </w:r>
      <w:r w:rsidR="002661A8">
        <w:t>-a</w:t>
      </w:r>
      <w:r w:rsidR="002661A8" w:rsidRPr="00CD29D8">
        <w:t xml:space="preserve">dult, and </w:t>
      </w:r>
      <w:r w:rsidR="002661A8">
        <w:t>s</w:t>
      </w:r>
      <w:r w:rsidR="002661A8" w:rsidRPr="00CD29D8">
        <w:t>eniors.</w:t>
      </w:r>
    </w:p>
    <w:p w14:paraId="186ECB17" w14:textId="0043D987" w:rsidR="00271FB4" w:rsidRDefault="00271FB4" w:rsidP="00271FB4">
      <w:pPr>
        <w:pStyle w:val="Caption1"/>
        <w:jc w:val="left"/>
      </w:pPr>
      <w:r>
        <w:t xml:space="preserve">Table </w:t>
      </w:r>
      <w:r w:rsidR="00615CB2">
        <w:rPr>
          <w:rFonts w:hint="eastAsia"/>
        </w:rPr>
        <w:t>2</w:t>
      </w:r>
      <w:r>
        <w:t>. Classification method in ABTS</w:t>
      </w:r>
    </w:p>
    <w:p w14:paraId="5E93310C" w14:textId="77777777" w:rsidR="00271FB4" w:rsidRDefault="00271FB4" w:rsidP="00271FB4">
      <w:pPr>
        <w:pStyle w:val="Caption1"/>
        <w:jc w:val="left"/>
      </w:pPr>
    </w:p>
    <w:tbl>
      <w:tblPr>
        <w:tblStyle w:val="TableGrid"/>
        <w:tblW w:w="0" w:type="auto"/>
        <w:tblBorders>
          <w:left w:val="none" w:sz="0" w:space="0" w:color="auto"/>
          <w:right w:val="none" w:sz="0" w:space="0" w:color="auto"/>
          <w:insideH w:val="double" w:sz="4" w:space="0" w:color="auto"/>
        </w:tblBorders>
        <w:tblLook w:val="04A0" w:firstRow="1" w:lastRow="0" w:firstColumn="1" w:lastColumn="0" w:noHBand="0" w:noVBand="1"/>
      </w:tblPr>
      <w:tblGrid>
        <w:gridCol w:w="2430"/>
        <w:gridCol w:w="2520"/>
        <w:gridCol w:w="1980"/>
        <w:gridCol w:w="1847"/>
      </w:tblGrid>
      <w:tr w:rsidR="00271FB4" w14:paraId="629D4DAF" w14:textId="77777777" w:rsidTr="00E2489B">
        <w:trPr>
          <w:trHeight w:val="296"/>
        </w:trPr>
        <w:tc>
          <w:tcPr>
            <w:tcW w:w="2430" w:type="dxa"/>
            <w:tcBorders>
              <w:top w:val="single" w:sz="4" w:space="0" w:color="auto"/>
              <w:bottom w:val="double" w:sz="4" w:space="0" w:color="auto"/>
            </w:tcBorders>
            <w:vAlign w:val="center"/>
          </w:tcPr>
          <w:p w14:paraId="6D71E3DB" w14:textId="77777777" w:rsidR="00271FB4" w:rsidRPr="001F66D7" w:rsidRDefault="00271FB4" w:rsidP="00D01084">
            <w:pPr>
              <w:pStyle w:val="WordsinTable"/>
              <w:jc w:val="left"/>
              <w:rPr>
                <w:sz w:val="20"/>
                <w:szCs w:val="20"/>
              </w:rPr>
            </w:pPr>
            <w:r w:rsidRPr="001F66D7">
              <w:rPr>
                <w:sz w:val="20"/>
                <w:szCs w:val="20"/>
              </w:rPr>
              <w:t>Trip purpose (Major)</w:t>
            </w:r>
          </w:p>
        </w:tc>
        <w:tc>
          <w:tcPr>
            <w:tcW w:w="2520" w:type="dxa"/>
            <w:tcBorders>
              <w:top w:val="single" w:sz="4" w:space="0" w:color="auto"/>
              <w:bottom w:val="double" w:sz="4" w:space="0" w:color="auto"/>
            </w:tcBorders>
            <w:vAlign w:val="center"/>
          </w:tcPr>
          <w:p w14:paraId="453F32BB" w14:textId="77777777" w:rsidR="00271FB4" w:rsidRPr="001F66D7" w:rsidRDefault="00271FB4" w:rsidP="00D01084">
            <w:pPr>
              <w:pStyle w:val="WordsinTable"/>
              <w:jc w:val="left"/>
              <w:rPr>
                <w:sz w:val="20"/>
                <w:szCs w:val="20"/>
              </w:rPr>
            </w:pPr>
            <w:r w:rsidRPr="001F66D7">
              <w:rPr>
                <w:sz w:val="20"/>
                <w:szCs w:val="20"/>
              </w:rPr>
              <w:t>Trip purpose (Sub)</w:t>
            </w:r>
          </w:p>
        </w:tc>
        <w:tc>
          <w:tcPr>
            <w:tcW w:w="1980" w:type="dxa"/>
            <w:tcBorders>
              <w:top w:val="single" w:sz="4" w:space="0" w:color="auto"/>
              <w:bottom w:val="double" w:sz="4" w:space="0" w:color="auto"/>
            </w:tcBorders>
            <w:vAlign w:val="center"/>
          </w:tcPr>
          <w:p w14:paraId="248A189C" w14:textId="77777777" w:rsidR="00271FB4" w:rsidRPr="001F66D7" w:rsidRDefault="00271FB4" w:rsidP="00D01084">
            <w:pPr>
              <w:pStyle w:val="WordsinTable"/>
              <w:jc w:val="left"/>
              <w:rPr>
                <w:sz w:val="20"/>
                <w:szCs w:val="20"/>
              </w:rPr>
            </w:pPr>
            <w:r w:rsidRPr="001F66D7">
              <w:rPr>
                <w:sz w:val="20"/>
                <w:szCs w:val="20"/>
              </w:rPr>
              <w:t>Trip mode</w:t>
            </w:r>
          </w:p>
        </w:tc>
        <w:tc>
          <w:tcPr>
            <w:tcW w:w="1847" w:type="dxa"/>
            <w:tcBorders>
              <w:top w:val="single" w:sz="4" w:space="0" w:color="auto"/>
              <w:bottom w:val="double" w:sz="4" w:space="0" w:color="auto"/>
            </w:tcBorders>
            <w:vAlign w:val="center"/>
          </w:tcPr>
          <w:p w14:paraId="60DEE8FE" w14:textId="77777777" w:rsidR="00271FB4" w:rsidRPr="001F66D7" w:rsidRDefault="00271FB4" w:rsidP="00D01084">
            <w:pPr>
              <w:pStyle w:val="WordsinTable"/>
              <w:spacing w:after="0"/>
              <w:jc w:val="left"/>
              <w:rPr>
                <w:sz w:val="20"/>
                <w:szCs w:val="20"/>
              </w:rPr>
            </w:pPr>
            <w:r w:rsidRPr="001F66D7">
              <w:rPr>
                <w:sz w:val="20"/>
                <w:szCs w:val="20"/>
              </w:rPr>
              <w:t>Age group (range)</w:t>
            </w:r>
          </w:p>
        </w:tc>
      </w:tr>
      <w:tr w:rsidR="00271FB4" w14:paraId="02DE0C1B" w14:textId="77777777" w:rsidTr="00D01084">
        <w:trPr>
          <w:trHeight w:val="3300"/>
        </w:trPr>
        <w:tc>
          <w:tcPr>
            <w:tcW w:w="2430" w:type="dxa"/>
            <w:tcBorders>
              <w:top w:val="double" w:sz="4" w:space="0" w:color="auto"/>
            </w:tcBorders>
            <w:vAlign w:val="center"/>
          </w:tcPr>
          <w:p w14:paraId="47BA249D" w14:textId="77777777" w:rsidR="00271FB4" w:rsidRPr="00780AD2" w:rsidRDefault="00271FB4" w:rsidP="00D01084">
            <w:pPr>
              <w:pStyle w:val="WordsinTable"/>
              <w:jc w:val="left"/>
              <w:rPr>
                <w:szCs w:val="20"/>
              </w:rPr>
            </w:pPr>
            <w:r w:rsidRPr="00780AD2">
              <w:rPr>
                <w:szCs w:val="20"/>
              </w:rPr>
              <w:t>1. Home</w:t>
            </w:r>
          </w:p>
          <w:p w14:paraId="4B1B8668" w14:textId="77777777" w:rsidR="00271FB4" w:rsidRPr="00780AD2" w:rsidRDefault="00271FB4" w:rsidP="00D01084">
            <w:pPr>
              <w:pStyle w:val="WordsinTable"/>
              <w:jc w:val="left"/>
              <w:rPr>
                <w:szCs w:val="20"/>
              </w:rPr>
            </w:pPr>
            <w:r w:rsidRPr="00780AD2">
              <w:rPr>
                <w:szCs w:val="20"/>
              </w:rPr>
              <w:t>2. Work</w:t>
            </w:r>
          </w:p>
          <w:p w14:paraId="7A0028C8" w14:textId="77777777" w:rsidR="00271FB4" w:rsidRPr="00780AD2" w:rsidRDefault="00271FB4" w:rsidP="00D01084">
            <w:pPr>
              <w:pStyle w:val="WordsinTable"/>
              <w:jc w:val="left"/>
              <w:rPr>
                <w:szCs w:val="20"/>
              </w:rPr>
            </w:pPr>
            <w:r w:rsidRPr="00780AD2">
              <w:rPr>
                <w:szCs w:val="20"/>
              </w:rPr>
              <w:t>3. School/Daycare/Religious activity (SDR)</w:t>
            </w:r>
          </w:p>
          <w:p w14:paraId="73297B29" w14:textId="77777777" w:rsidR="00271FB4" w:rsidRPr="00780AD2" w:rsidRDefault="00271FB4" w:rsidP="00D01084">
            <w:pPr>
              <w:pStyle w:val="WordsinTable"/>
              <w:jc w:val="left"/>
              <w:rPr>
                <w:szCs w:val="20"/>
              </w:rPr>
            </w:pPr>
            <w:r w:rsidRPr="00780AD2">
              <w:rPr>
                <w:szCs w:val="20"/>
              </w:rPr>
              <w:t>4. Daily shopping</w:t>
            </w:r>
          </w:p>
          <w:p w14:paraId="1966D380" w14:textId="77777777" w:rsidR="00271FB4" w:rsidRPr="00780AD2" w:rsidRDefault="00271FB4" w:rsidP="00D01084">
            <w:pPr>
              <w:pStyle w:val="WordsinTable"/>
              <w:jc w:val="left"/>
              <w:rPr>
                <w:szCs w:val="20"/>
              </w:rPr>
            </w:pPr>
            <w:r w:rsidRPr="00780AD2">
              <w:rPr>
                <w:szCs w:val="20"/>
              </w:rPr>
              <w:t>5. Buy meals</w:t>
            </w:r>
          </w:p>
          <w:p w14:paraId="18CC95DE" w14:textId="77777777" w:rsidR="00271FB4" w:rsidRPr="00780AD2" w:rsidRDefault="00271FB4" w:rsidP="00D01084">
            <w:pPr>
              <w:pStyle w:val="WordsinTable"/>
              <w:jc w:val="left"/>
              <w:rPr>
                <w:szCs w:val="20"/>
              </w:rPr>
            </w:pPr>
            <w:r w:rsidRPr="00780AD2">
              <w:rPr>
                <w:szCs w:val="20"/>
              </w:rPr>
              <w:t>6. Visiting friends or relatives</w:t>
            </w:r>
          </w:p>
          <w:p w14:paraId="7B9E1A3F" w14:textId="77777777" w:rsidR="00271FB4" w:rsidRPr="00780AD2" w:rsidRDefault="00271FB4" w:rsidP="00D01084">
            <w:pPr>
              <w:pStyle w:val="WordsinTable"/>
              <w:jc w:val="left"/>
              <w:rPr>
                <w:szCs w:val="20"/>
              </w:rPr>
            </w:pPr>
            <w:r w:rsidRPr="00780AD2">
              <w:rPr>
                <w:szCs w:val="20"/>
              </w:rPr>
              <w:t>7. Recreation/Leisure</w:t>
            </w:r>
          </w:p>
          <w:p w14:paraId="7B61D05B" w14:textId="77777777" w:rsidR="00271FB4" w:rsidRPr="00780AD2" w:rsidRDefault="00271FB4" w:rsidP="00D01084">
            <w:pPr>
              <w:pStyle w:val="WordsinTable"/>
              <w:jc w:val="left"/>
              <w:rPr>
                <w:szCs w:val="20"/>
              </w:rPr>
            </w:pPr>
            <w:r w:rsidRPr="00780AD2">
              <w:rPr>
                <w:szCs w:val="20"/>
              </w:rPr>
              <w:t>8. Service-related trips</w:t>
            </w:r>
          </w:p>
          <w:p w14:paraId="72831B6E" w14:textId="77777777" w:rsidR="00271FB4" w:rsidRPr="00780AD2" w:rsidRDefault="00271FB4" w:rsidP="00D01084">
            <w:pPr>
              <w:pStyle w:val="WordsinTable"/>
              <w:jc w:val="left"/>
              <w:rPr>
                <w:szCs w:val="20"/>
              </w:rPr>
            </w:pPr>
            <w:r w:rsidRPr="00780AD2">
              <w:rPr>
                <w:szCs w:val="20"/>
              </w:rPr>
              <w:t>9. Others</w:t>
            </w:r>
          </w:p>
        </w:tc>
        <w:tc>
          <w:tcPr>
            <w:tcW w:w="2520" w:type="dxa"/>
            <w:tcBorders>
              <w:top w:val="double" w:sz="4" w:space="0" w:color="auto"/>
            </w:tcBorders>
            <w:vAlign w:val="center"/>
          </w:tcPr>
          <w:p w14:paraId="2AC04C37" w14:textId="77777777" w:rsidR="00271FB4" w:rsidRPr="00780AD2" w:rsidRDefault="00271FB4" w:rsidP="00D01084">
            <w:pPr>
              <w:pStyle w:val="WordsinTable"/>
              <w:jc w:val="left"/>
              <w:rPr>
                <w:szCs w:val="20"/>
              </w:rPr>
            </w:pPr>
            <w:r w:rsidRPr="00780AD2">
              <w:rPr>
                <w:szCs w:val="20"/>
              </w:rPr>
              <w:t>1. Home</w:t>
            </w:r>
          </w:p>
          <w:p w14:paraId="2E389A32" w14:textId="77777777" w:rsidR="00271FB4" w:rsidRPr="00780AD2" w:rsidRDefault="00271FB4" w:rsidP="00D01084">
            <w:pPr>
              <w:pStyle w:val="WordsinTable"/>
              <w:jc w:val="left"/>
              <w:rPr>
                <w:szCs w:val="20"/>
              </w:rPr>
            </w:pPr>
            <w:r w:rsidRPr="00780AD2">
              <w:rPr>
                <w:szCs w:val="20"/>
              </w:rPr>
              <w:t>2. Work</w:t>
            </w:r>
          </w:p>
          <w:p w14:paraId="4C803D31" w14:textId="77777777" w:rsidR="00271FB4" w:rsidRPr="00780AD2" w:rsidRDefault="00271FB4" w:rsidP="00D01084">
            <w:pPr>
              <w:pStyle w:val="WordsinTable"/>
              <w:jc w:val="left"/>
              <w:rPr>
                <w:szCs w:val="20"/>
              </w:rPr>
            </w:pPr>
            <w:r w:rsidRPr="00780AD2">
              <w:rPr>
                <w:szCs w:val="20"/>
              </w:rPr>
              <w:t>3. School</w:t>
            </w:r>
          </w:p>
          <w:p w14:paraId="6EB85026" w14:textId="77777777" w:rsidR="00271FB4" w:rsidRPr="00780AD2" w:rsidRDefault="00271FB4" w:rsidP="00D01084">
            <w:pPr>
              <w:pStyle w:val="WordsinTable"/>
              <w:jc w:val="left"/>
              <w:rPr>
                <w:szCs w:val="20"/>
              </w:rPr>
            </w:pPr>
            <w:r w:rsidRPr="00780AD2">
              <w:rPr>
                <w:szCs w:val="20"/>
              </w:rPr>
              <w:t>4. University and College</w:t>
            </w:r>
          </w:p>
          <w:p w14:paraId="2FE7A95B" w14:textId="77777777" w:rsidR="00271FB4" w:rsidRPr="00780AD2" w:rsidRDefault="00271FB4" w:rsidP="00D01084">
            <w:pPr>
              <w:pStyle w:val="WordsinTable"/>
              <w:jc w:val="left"/>
              <w:rPr>
                <w:szCs w:val="20"/>
              </w:rPr>
            </w:pPr>
            <w:r w:rsidRPr="00780AD2">
              <w:rPr>
                <w:szCs w:val="20"/>
              </w:rPr>
              <w:t>5. Daycare</w:t>
            </w:r>
          </w:p>
          <w:p w14:paraId="6558E318" w14:textId="77777777" w:rsidR="00271FB4" w:rsidRPr="00780AD2" w:rsidRDefault="00271FB4" w:rsidP="00D01084">
            <w:pPr>
              <w:pStyle w:val="WordsinTable"/>
              <w:jc w:val="left"/>
              <w:rPr>
                <w:szCs w:val="20"/>
              </w:rPr>
            </w:pPr>
            <w:r w:rsidRPr="00780AD2">
              <w:rPr>
                <w:szCs w:val="20"/>
              </w:rPr>
              <w:t>6. Religious activity</w:t>
            </w:r>
          </w:p>
          <w:p w14:paraId="1E0D0429" w14:textId="77777777" w:rsidR="00271FB4" w:rsidRPr="00780AD2" w:rsidRDefault="00271FB4" w:rsidP="00D01084">
            <w:pPr>
              <w:pStyle w:val="WordsinTable"/>
              <w:jc w:val="left"/>
              <w:rPr>
                <w:szCs w:val="20"/>
              </w:rPr>
            </w:pPr>
            <w:r w:rsidRPr="00780AD2">
              <w:rPr>
                <w:szCs w:val="20"/>
              </w:rPr>
              <w:t>7. Large shopping mall</w:t>
            </w:r>
          </w:p>
          <w:p w14:paraId="746556B5" w14:textId="77777777" w:rsidR="00271FB4" w:rsidRPr="00780AD2" w:rsidRDefault="00271FB4" w:rsidP="00D01084">
            <w:pPr>
              <w:pStyle w:val="WordsinTable"/>
              <w:jc w:val="left"/>
              <w:rPr>
                <w:szCs w:val="20"/>
              </w:rPr>
            </w:pPr>
            <w:r w:rsidRPr="00780AD2">
              <w:rPr>
                <w:szCs w:val="20"/>
              </w:rPr>
              <w:t>8. Daily grocery</w:t>
            </w:r>
          </w:p>
          <w:p w14:paraId="6EBC5856" w14:textId="77777777" w:rsidR="00271FB4" w:rsidRPr="00780AD2" w:rsidRDefault="00271FB4" w:rsidP="00D01084">
            <w:pPr>
              <w:pStyle w:val="WordsinTable"/>
              <w:jc w:val="left"/>
              <w:rPr>
                <w:szCs w:val="20"/>
              </w:rPr>
            </w:pPr>
            <w:r w:rsidRPr="00780AD2">
              <w:rPr>
                <w:szCs w:val="20"/>
              </w:rPr>
              <w:t>9. Buy meals</w:t>
            </w:r>
          </w:p>
          <w:p w14:paraId="4A95BB60" w14:textId="77777777" w:rsidR="00271FB4" w:rsidRPr="00780AD2" w:rsidRDefault="00271FB4" w:rsidP="00D01084">
            <w:pPr>
              <w:pStyle w:val="WordsinTable"/>
              <w:jc w:val="left"/>
              <w:rPr>
                <w:szCs w:val="20"/>
              </w:rPr>
            </w:pPr>
            <w:r w:rsidRPr="00780AD2">
              <w:rPr>
                <w:szCs w:val="20"/>
              </w:rPr>
              <w:t>10. Visiting friends or relatives</w:t>
            </w:r>
          </w:p>
          <w:p w14:paraId="6D422D83" w14:textId="77777777" w:rsidR="00271FB4" w:rsidRPr="00780AD2" w:rsidRDefault="00271FB4" w:rsidP="00D01084">
            <w:pPr>
              <w:pStyle w:val="WordsinTable"/>
              <w:jc w:val="left"/>
              <w:rPr>
                <w:szCs w:val="20"/>
              </w:rPr>
            </w:pPr>
            <w:r w:rsidRPr="00780AD2">
              <w:rPr>
                <w:szCs w:val="20"/>
              </w:rPr>
              <w:t>11. Recreation/Leisure</w:t>
            </w:r>
          </w:p>
          <w:p w14:paraId="1ED8DA0D" w14:textId="77777777" w:rsidR="00271FB4" w:rsidRPr="00780AD2" w:rsidRDefault="00271FB4" w:rsidP="00D01084">
            <w:pPr>
              <w:pStyle w:val="WordsinTable"/>
              <w:jc w:val="left"/>
              <w:rPr>
                <w:szCs w:val="20"/>
              </w:rPr>
            </w:pPr>
            <w:r w:rsidRPr="00780AD2">
              <w:rPr>
                <w:szCs w:val="20"/>
              </w:rPr>
              <w:t>12. Service-related trips</w:t>
            </w:r>
          </w:p>
          <w:p w14:paraId="0031E816" w14:textId="77777777" w:rsidR="00271FB4" w:rsidRPr="00780AD2" w:rsidRDefault="00271FB4" w:rsidP="00D01084">
            <w:pPr>
              <w:pStyle w:val="WordsinTable"/>
              <w:jc w:val="left"/>
              <w:rPr>
                <w:szCs w:val="20"/>
              </w:rPr>
            </w:pPr>
            <w:r w:rsidRPr="00780AD2">
              <w:rPr>
                <w:szCs w:val="20"/>
              </w:rPr>
              <w:t>13. Others</w:t>
            </w:r>
          </w:p>
        </w:tc>
        <w:tc>
          <w:tcPr>
            <w:tcW w:w="1980" w:type="dxa"/>
            <w:tcBorders>
              <w:top w:val="double" w:sz="4" w:space="0" w:color="auto"/>
            </w:tcBorders>
            <w:vAlign w:val="center"/>
          </w:tcPr>
          <w:p w14:paraId="15A152C9" w14:textId="77777777" w:rsidR="00271FB4" w:rsidRPr="00780AD2" w:rsidRDefault="00271FB4" w:rsidP="00D01084">
            <w:pPr>
              <w:pStyle w:val="WordsinTable"/>
              <w:jc w:val="left"/>
              <w:rPr>
                <w:szCs w:val="20"/>
              </w:rPr>
            </w:pPr>
            <w:r w:rsidRPr="00780AD2">
              <w:rPr>
                <w:szCs w:val="20"/>
              </w:rPr>
              <w:t>1. Walk</w:t>
            </w:r>
          </w:p>
          <w:p w14:paraId="68F1A4BD" w14:textId="77777777" w:rsidR="00271FB4" w:rsidRPr="00780AD2" w:rsidRDefault="00271FB4" w:rsidP="00D01084">
            <w:pPr>
              <w:pStyle w:val="WordsinTable"/>
              <w:jc w:val="left"/>
              <w:rPr>
                <w:szCs w:val="20"/>
              </w:rPr>
            </w:pPr>
            <w:r w:rsidRPr="00780AD2">
              <w:rPr>
                <w:szCs w:val="20"/>
              </w:rPr>
              <w:t>2. Bicycle</w:t>
            </w:r>
          </w:p>
          <w:p w14:paraId="1949C5F4" w14:textId="77777777" w:rsidR="00271FB4" w:rsidRPr="00780AD2" w:rsidRDefault="00271FB4" w:rsidP="00D01084">
            <w:pPr>
              <w:pStyle w:val="WordsinTable"/>
              <w:jc w:val="left"/>
              <w:rPr>
                <w:szCs w:val="20"/>
              </w:rPr>
            </w:pPr>
            <w:r w:rsidRPr="00780AD2">
              <w:rPr>
                <w:szCs w:val="20"/>
              </w:rPr>
              <w:t>3. Car/Motorcycle</w:t>
            </w:r>
          </w:p>
          <w:p w14:paraId="3E3BDEC8" w14:textId="77777777" w:rsidR="00271FB4" w:rsidRPr="00780AD2" w:rsidRDefault="00271FB4" w:rsidP="00D01084">
            <w:pPr>
              <w:pStyle w:val="WordsinTable"/>
              <w:jc w:val="left"/>
              <w:rPr>
                <w:szCs w:val="20"/>
              </w:rPr>
            </w:pPr>
            <w:r w:rsidRPr="00780AD2">
              <w:rPr>
                <w:szCs w:val="20"/>
              </w:rPr>
              <w:t>4. Public transportation</w:t>
            </w:r>
          </w:p>
        </w:tc>
        <w:tc>
          <w:tcPr>
            <w:tcW w:w="1847" w:type="dxa"/>
            <w:tcBorders>
              <w:top w:val="double" w:sz="4" w:space="0" w:color="auto"/>
            </w:tcBorders>
            <w:vAlign w:val="center"/>
          </w:tcPr>
          <w:p w14:paraId="19DE80E4" w14:textId="77777777" w:rsidR="00271FB4" w:rsidRPr="00780AD2" w:rsidRDefault="00271FB4" w:rsidP="00D01084">
            <w:pPr>
              <w:pStyle w:val="WordsinTable"/>
              <w:jc w:val="left"/>
              <w:rPr>
                <w:szCs w:val="20"/>
              </w:rPr>
            </w:pPr>
            <w:r w:rsidRPr="00780AD2">
              <w:rPr>
                <w:szCs w:val="20"/>
              </w:rPr>
              <w:t>1. Child (-10)</w:t>
            </w:r>
          </w:p>
          <w:p w14:paraId="08036354" w14:textId="77777777" w:rsidR="00271FB4" w:rsidRPr="00780AD2" w:rsidRDefault="00271FB4" w:rsidP="00D01084">
            <w:pPr>
              <w:pStyle w:val="WordsinTable"/>
              <w:jc w:val="left"/>
              <w:rPr>
                <w:szCs w:val="20"/>
              </w:rPr>
            </w:pPr>
            <w:r w:rsidRPr="00780AD2">
              <w:rPr>
                <w:szCs w:val="20"/>
              </w:rPr>
              <w:t>2. Teen (10-19)</w:t>
            </w:r>
          </w:p>
          <w:p w14:paraId="05063F59" w14:textId="77777777" w:rsidR="00271FB4" w:rsidRPr="00780AD2" w:rsidRDefault="00271FB4" w:rsidP="00D01084">
            <w:pPr>
              <w:pStyle w:val="WordsinTable"/>
              <w:jc w:val="left"/>
              <w:rPr>
                <w:szCs w:val="20"/>
              </w:rPr>
            </w:pPr>
            <w:r w:rsidRPr="00780AD2">
              <w:rPr>
                <w:szCs w:val="20"/>
              </w:rPr>
              <w:t>3. Adult (20-39)</w:t>
            </w:r>
          </w:p>
          <w:p w14:paraId="5BB8E4CA" w14:textId="77777777" w:rsidR="00271FB4" w:rsidRPr="00780AD2" w:rsidRDefault="00271FB4" w:rsidP="00D01084">
            <w:pPr>
              <w:pStyle w:val="WordsinTable"/>
              <w:jc w:val="left"/>
              <w:rPr>
                <w:szCs w:val="20"/>
              </w:rPr>
            </w:pPr>
            <w:r w:rsidRPr="00780AD2">
              <w:rPr>
                <w:szCs w:val="20"/>
              </w:rPr>
              <w:t>4. Mid</w:t>
            </w:r>
            <w:r>
              <w:rPr>
                <w:szCs w:val="20"/>
              </w:rPr>
              <w:t>-A</w:t>
            </w:r>
            <w:r w:rsidRPr="00780AD2">
              <w:rPr>
                <w:szCs w:val="20"/>
              </w:rPr>
              <w:t>dult (40-59)</w:t>
            </w:r>
          </w:p>
          <w:p w14:paraId="5F2E00B5" w14:textId="77777777" w:rsidR="00271FB4" w:rsidRPr="00780AD2" w:rsidRDefault="00271FB4" w:rsidP="00D01084">
            <w:pPr>
              <w:pStyle w:val="WordsinTable"/>
              <w:jc w:val="left"/>
              <w:rPr>
                <w:szCs w:val="20"/>
              </w:rPr>
            </w:pPr>
            <w:r w:rsidRPr="00780AD2">
              <w:rPr>
                <w:szCs w:val="20"/>
              </w:rPr>
              <w:t>5. Seniors (60</w:t>
            </w:r>
            <m:oMath>
              <m:r>
                <w:rPr>
                  <w:rFonts w:ascii="Cambria Math" w:hAnsi="Cambria Math"/>
                  <w:szCs w:val="20"/>
                </w:rPr>
                <m:t>+</m:t>
              </m:r>
            </m:oMath>
            <w:r w:rsidRPr="00780AD2">
              <w:rPr>
                <w:szCs w:val="20"/>
              </w:rPr>
              <w:t>)</w:t>
            </w:r>
          </w:p>
        </w:tc>
      </w:tr>
    </w:tbl>
    <w:p w14:paraId="1B830DF3" w14:textId="5890A558" w:rsidR="00271FB4" w:rsidRDefault="00271FB4" w:rsidP="00271FB4">
      <w:pPr>
        <w:pStyle w:val="ThesisNormal"/>
        <w:rPr>
          <w:lang w:eastAsia="ko-KR"/>
        </w:rPr>
      </w:pPr>
    </w:p>
    <w:p w14:paraId="3F99E294" w14:textId="2B7A354B" w:rsidR="002D5FAA" w:rsidRDefault="00D0217F" w:rsidP="00D0217F">
      <w:pPr>
        <w:pStyle w:val="Heading2"/>
      </w:pPr>
      <w:r>
        <w:rPr>
          <w:rFonts w:hint="eastAsia"/>
        </w:rPr>
        <w:t xml:space="preserve">3.2. Land use </w:t>
      </w:r>
      <w:proofErr w:type="gramStart"/>
      <w:r>
        <w:rPr>
          <w:rFonts w:hint="eastAsia"/>
        </w:rPr>
        <w:t>estimator</w:t>
      </w:r>
      <w:proofErr w:type="gramEnd"/>
    </w:p>
    <w:p w14:paraId="3229B2CC" w14:textId="539CC558" w:rsidR="005F5041" w:rsidRDefault="005F5041" w:rsidP="00C61B74">
      <w:pPr>
        <w:pStyle w:val="ThesisNormal"/>
      </w:pPr>
      <w:r w:rsidRPr="005F5041">
        <w:t>The Land Use Estimator in our study classifies land use attributes to match trip purposes, using parcel data from the Milwaukee area provided by MCLIO. This data includes types</w:t>
      </w:r>
      <w:r w:rsidR="00141906">
        <w:rPr>
          <w:rFonts w:hint="eastAsia"/>
          <w:lang w:eastAsia="ko-KR"/>
        </w:rPr>
        <w:t xml:space="preserve"> such as</w:t>
      </w:r>
      <w:r w:rsidRPr="005F5041">
        <w:t xml:space="preserve"> </w:t>
      </w:r>
      <w:r w:rsidRPr="005F5041">
        <w:lastRenderedPageBreak/>
        <w:t>residential, school, commercial, and manufacturing, which partially match our trip purposes. To incorporate more specific categories such as daycare, meals, and markets, we used the Google Places API to geocode addresses in Milwaukee related to these purposes. This additional data was then spatially integrated with the parcel data</w:t>
      </w:r>
      <w:r w:rsidR="00273E82">
        <w:rPr>
          <w:rFonts w:hint="eastAsia"/>
          <w:lang w:eastAsia="ko-KR"/>
        </w:rPr>
        <w:t>,</w:t>
      </w:r>
      <w:r w:rsidR="00AD6FB2">
        <w:rPr>
          <w:rFonts w:hint="eastAsia"/>
          <w:lang w:eastAsia="ko-KR"/>
        </w:rPr>
        <w:t xml:space="preserve"> </w:t>
      </w:r>
      <w:r w:rsidR="00AD6FB2" w:rsidRPr="002A028D">
        <w:t>resulting in</w:t>
      </w:r>
      <w:r w:rsidRPr="005F5041">
        <w:t xml:space="preserve"> thirteen detailed land use categories.</w:t>
      </w:r>
    </w:p>
    <w:p w14:paraId="4404300B" w14:textId="2933BAD1" w:rsidR="00486893" w:rsidRDefault="00486893" w:rsidP="00486893">
      <w:pPr>
        <w:pStyle w:val="Heading2"/>
      </w:pPr>
      <w:r>
        <w:rPr>
          <w:rFonts w:hint="eastAsia"/>
        </w:rPr>
        <w:t>3.3. Individual travel schedule generator</w:t>
      </w:r>
    </w:p>
    <w:p w14:paraId="543FAB26" w14:textId="60D1F504" w:rsidR="00486893" w:rsidRDefault="00E47608" w:rsidP="00E47608">
      <w:pPr>
        <w:pStyle w:val="Heading3"/>
      </w:pPr>
      <w:r>
        <w:rPr>
          <w:rFonts w:hint="eastAsia"/>
        </w:rPr>
        <w:t xml:space="preserve">3.3.1. Trip </w:t>
      </w:r>
      <w:r>
        <w:t>occurr</w:t>
      </w:r>
      <w:r>
        <w:rPr>
          <w:rFonts w:hint="eastAsia"/>
        </w:rPr>
        <w:t>ence builder</w:t>
      </w:r>
    </w:p>
    <w:p w14:paraId="7989E188" w14:textId="00EB449B" w:rsidR="00743B53" w:rsidRDefault="00743B53" w:rsidP="00F308B4">
      <w:pPr>
        <w:rPr>
          <w:i/>
          <w:iCs/>
        </w:rPr>
      </w:pPr>
      <w:r w:rsidRPr="007B390A">
        <w:t xml:space="preserve">In </w:t>
      </w:r>
      <w:r>
        <w:t>the t</w:t>
      </w:r>
      <w:r w:rsidRPr="007B390A">
        <w:t xml:space="preserve">rip </w:t>
      </w:r>
      <w:r>
        <w:t>o</w:t>
      </w:r>
      <w:r w:rsidRPr="007B390A">
        <w:t xml:space="preserve">ccurrence </w:t>
      </w:r>
      <w:r>
        <w:t>b</w:t>
      </w:r>
      <w:r w:rsidRPr="007B390A">
        <w:t>uilder, we compute the probability and total number of individual trip occurrences using NHTS data. Equation 1 represents the daily occurrence probability of a trip</w:t>
      </w:r>
      <w:r>
        <w:t xml:space="preserve"> </w:t>
      </w:r>
      <m:oMath>
        <m:r>
          <w:rPr>
            <w:rFonts w:ascii="Cambria Math" w:hAnsi="Cambria Math"/>
          </w:rPr>
          <m:t>P(θ)</m:t>
        </m:r>
      </m:oMath>
      <w:r w:rsidRPr="007B390A">
        <w:t xml:space="preserve"> for each day type</w:t>
      </w:r>
      <w:r>
        <w:t xml:space="preserve"> </w:t>
      </w:r>
      <m:oMath>
        <m:r>
          <w:rPr>
            <w:rFonts w:ascii="Cambria Math" w:hAnsi="Cambria Math"/>
          </w:rPr>
          <m:t>d</m:t>
        </m:r>
      </m:oMath>
      <w:r w:rsidRPr="007B390A">
        <w:t xml:space="preserve">, age group </w:t>
      </w:r>
      <m:oMath>
        <m:r>
          <w:rPr>
            <w:rFonts w:ascii="Cambria Math" w:hAnsi="Cambria Math" w:cs="맑은 고딕"/>
          </w:rPr>
          <m:t>a</m:t>
        </m:r>
      </m:oMath>
      <w:r w:rsidRPr="007B390A">
        <w:t xml:space="preserve">, and trip purpose </w:t>
      </w:r>
      <m:oMath>
        <m:r>
          <w:rPr>
            <w:rFonts w:ascii="Cambria Math" w:hAnsi="Cambria Math"/>
          </w:rPr>
          <m:t>t</m:t>
        </m:r>
      </m:oMath>
      <w:r w:rsidRPr="007B390A">
        <w:t xml:space="preserve"> for an individual, using a Naïve Bayes probability model. The day types are categorized into weekdays and weekends, </w:t>
      </w:r>
      <w:r>
        <w:t>and</w:t>
      </w:r>
      <w:r w:rsidRPr="007B390A">
        <w:t xml:space="preserve">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Pr="007B390A">
        <w:t>​ is a parameter adjusting the occurrence probability for each trip purpose.</w:t>
      </w:r>
      <w:r>
        <w:t xml:space="preserve"> </w:t>
      </w:r>
      <w:r w:rsidR="00F308B4">
        <w:rPr>
          <w:rFonts w:hint="eastAsia"/>
        </w:rPr>
        <w:t>Here, w</w:t>
      </w:r>
      <w:r w:rsidRPr="00E179F5">
        <w:t xml:space="preserve">e denote </w:t>
      </w:r>
      <w:r w:rsidR="00F308B4">
        <w:rPr>
          <w:rFonts w:hint="eastAsia"/>
        </w:rPr>
        <w:t xml:space="preserve">t and d as </w:t>
      </w:r>
      <w:r w:rsidR="00F308B4">
        <w:t>superscripts</w:t>
      </w:r>
      <w:r w:rsidR="00F308B4">
        <w:rPr>
          <w:rFonts w:hint="eastAsia"/>
        </w:rPr>
        <w:t xml:space="preserve"> for </w:t>
      </w:r>
      <m:oMath>
        <m:sSubSup>
          <m:sSubSupPr>
            <m:ctrlPr>
              <w:rPr>
                <w:rFonts w:ascii="Cambria Math" w:hAnsi="Cambria Math" w:cs="Times New Roman"/>
                <w:i/>
                <w:szCs w:val="20"/>
              </w:rPr>
            </m:ctrlPr>
          </m:sSubSupPr>
          <m:e>
            <m:r>
              <w:rPr>
                <w:rFonts w:ascii="Cambria Math" w:hAnsi="Cambria Math" w:cs="Times New Roman"/>
                <w:szCs w:val="20"/>
              </w:rPr>
              <m:t>W</m:t>
            </m:r>
          </m:e>
          <m:sub>
            <m:r>
              <w:rPr>
                <w:rFonts w:ascii="Cambria Math" w:hAnsi="Cambria Math" w:cs="Times New Roman"/>
                <w:szCs w:val="20"/>
              </w:rPr>
              <m:t>t</m:t>
            </m:r>
          </m:sub>
          <m:sup>
            <m:r>
              <w:rPr>
                <w:rFonts w:ascii="Cambria Math" w:hAnsi="Cambria Math" w:cs="Times New Roman"/>
                <w:szCs w:val="20"/>
              </w:rPr>
              <m:t>(t,d)</m:t>
            </m:r>
          </m:sup>
        </m:sSubSup>
      </m:oMath>
      <w:r w:rsidRPr="00E179F5">
        <w:t xml:space="preserve"> </w:t>
      </w:r>
      <w:r>
        <w:t>since</w:t>
      </w:r>
      <w:r w:rsidRPr="00E179F5">
        <w:t xml:space="preserve"> we</w:t>
      </w:r>
      <w:r>
        <w:t xml:space="preserve"> can</w:t>
      </w:r>
      <w:r w:rsidRPr="00E179F5">
        <w:t xml:space="preserve"> assign different values to it based on the </w:t>
      </w:r>
      <w:r w:rsidRPr="00E179F5">
        <w:rPr>
          <w:i/>
          <w:iCs/>
        </w:rPr>
        <w:t>t</w:t>
      </w:r>
      <w:r w:rsidRPr="00E179F5">
        <w:t xml:space="preserve"> and the </w:t>
      </w:r>
      <w:r w:rsidRPr="00E179F5">
        <w:rPr>
          <w:i/>
          <w:iCs/>
        </w:rPr>
        <w:t>d</w:t>
      </w:r>
      <w:r>
        <w:rPr>
          <w:i/>
          <w:iCs/>
        </w:rPr>
        <w:t>.</w:t>
      </w:r>
    </w:p>
    <w:p w14:paraId="1ACDED62" w14:textId="3C25BCD0" w:rsidR="00AB44CD" w:rsidRPr="00875B4E" w:rsidRDefault="00AB44CD" w:rsidP="00875B4E">
      <w:pPr>
        <w:pStyle w:val="ThesisNormal"/>
        <w:spacing w:line="360" w:lineRule="auto"/>
        <w:jc w:val="right"/>
        <w:rPr>
          <w:kern w:val="2"/>
          <w:szCs w:val="24"/>
          <w:lang w:eastAsia="ko-KR"/>
        </w:rPr>
      </w:pPr>
      <m:oMath>
        <m:r>
          <w:rPr>
            <w:rFonts w:ascii="Cambria Math" w:eastAsia="맑은 고딕" w:hAnsi="Cambria Math" w:cs="Times New Roman"/>
            <w:kern w:val="2"/>
            <w:szCs w:val="24"/>
            <w:lang w:eastAsia="ko-KR"/>
          </w:rPr>
          <m:t>P</m:t>
        </m:r>
        <m:d>
          <m:dPr>
            <m:ctrlPr>
              <w:rPr>
                <w:rFonts w:ascii="Cambria Math" w:eastAsia="맑은 고딕" w:hAnsi="Cambria Math" w:cs="Times New Roman"/>
                <w:i/>
                <w:kern w:val="2"/>
                <w:szCs w:val="24"/>
                <w:lang w:eastAsia="ko-KR"/>
              </w:rPr>
            </m:ctrlPr>
          </m:dPr>
          <m:e>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θ</m:t>
                </m:r>
              </m:e>
              <m:sub>
                <m:r>
                  <w:rPr>
                    <w:rFonts w:ascii="Cambria Math" w:eastAsia="맑은 고딕" w:hAnsi="Cambria Math" w:cs="Times New Roman"/>
                    <w:kern w:val="2"/>
                    <w:szCs w:val="24"/>
                    <w:lang w:eastAsia="ko-KR"/>
                  </w:rPr>
                  <m:t>t</m:t>
                </m:r>
              </m:sub>
            </m:sSub>
          </m:e>
          <m:e>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X</m:t>
                </m:r>
              </m:e>
              <m:sub>
                <m:r>
                  <w:rPr>
                    <w:rFonts w:ascii="Cambria Math" w:eastAsia="맑은 고딕" w:hAnsi="Cambria Math" w:cs="Times New Roman"/>
                    <w:kern w:val="2"/>
                    <w:szCs w:val="24"/>
                    <w:lang w:eastAsia="ko-KR"/>
                  </w:rPr>
                  <m:t>a,d</m:t>
                </m:r>
              </m:sub>
            </m:sSub>
          </m:e>
        </m:d>
        <m:r>
          <w:rPr>
            <w:rFonts w:ascii="Cambria Math" w:eastAsia="맑은 고딕" w:hAnsi="Cambria Math" w:cs="Times New Roman"/>
            <w:kern w:val="2"/>
            <w:szCs w:val="24"/>
            <w:lang w:eastAsia="ko-KR"/>
          </w:rPr>
          <m:t xml:space="preserve">= </m:t>
        </m:r>
        <m:f>
          <m:fPr>
            <m:ctrlPr>
              <w:rPr>
                <w:rFonts w:ascii="Cambria Math" w:eastAsia="맑은 고딕" w:hAnsi="Cambria Math" w:cs="Times New Roman"/>
                <w:i/>
                <w:kern w:val="2"/>
                <w:szCs w:val="24"/>
                <w:lang w:eastAsia="ko-KR"/>
              </w:rPr>
            </m:ctrlPr>
          </m:fPr>
          <m:num>
            <m:r>
              <w:rPr>
                <w:rFonts w:ascii="Cambria Math" w:eastAsia="맑은 고딕" w:hAnsi="Cambria Math" w:cs="Times New Roman"/>
                <w:kern w:val="2"/>
                <w:szCs w:val="24"/>
                <w:lang w:eastAsia="ko-KR"/>
              </w:rPr>
              <m:t>P</m:t>
            </m:r>
            <m:d>
              <m:dPr>
                <m:ctrlPr>
                  <w:rPr>
                    <w:rFonts w:ascii="Cambria Math" w:eastAsia="맑은 고딕" w:hAnsi="Cambria Math" w:cs="Times New Roman"/>
                    <w:i/>
                    <w:kern w:val="2"/>
                    <w:szCs w:val="24"/>
                    <w:lang w:eastAsia="ko-KR"/>
                  </w:rPr>
                </m:ctrlPr>
              </m:dPr>
              <m:e>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X</m:t>
                    </m:r>
                  </m:e>
                  <m:sub>
                    <m:r>
                      <w:rPr>
                        <w:rFonts w:ascii="Cambria Math" w:eastAsia="맑은 고딕" w:hAnsi="Cambria Math" w:cs="Times New Roman"/>
                        <w:kern w:val="2"/>
                        <w:szCs w:val="24"/>
                        <w:lang w:eastAsia="ko-KR"/>
                      </w:rPr>
                      <m:t>a,d</m:t>
                    </m:r>
                  </m:sub>
                </m:sSub>
              </m:e>
              <m:e>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θ</m:t>
                    </m:r>
                  </m:e>
                  <m:sub>
                    <m:r>
                      <w:rPr>
                        <w:rFonts w:ascii="Cambria Math" w:eastAsia="맑은 고딕" w:hAnsi="Cambria Math" w:cs="Times New Roman"/>
                        <w:kern w:val="2"/>
                        <w:szCs w:val="24"/>
                        <w:lang w:eastAsia="ko-KR"/>
                      </w:rPr>
                      <m:t>t</m:t>
                    </m:r>
                  </m:sub>
                </m:sSub>
              </m:e>
            </m:d>
            <m:r>
              <w:rPr>
                <w:rFonts w:ascii="Cambria Math" w:eastAsia="맑은 고딕" w:hAnsi="Cambria Math" w:cs="Times New Roman"/>
                <w:kern w:val="2"/>
                <w:szCs w:val="24"/>
                <w:lang w:eastAsia="ko-KR"/>
              </w:rPr>
              <m:t>∙</m:t>
            </m:r>
            <m:sSubSup>
              <m:sSubSupPr>
                <m:ctrlPr>
                  <w:rPr>
                    <w:rFonts w:ascii="Cambria Math" w:eastAsia="맑은 고딕" w:hAnsi="Cambria Math" w:cs="Times New Roman"/>
                    <w:i/>
                    <w:kern w:val="2"/>
                    <w:szCs w:val="24"/>
                    <w:lang w:eastAsia="ko-KR"/>
                  </w:rPr>
                </m:ctrlPr>
              </m:sSubSupPr>
              <m:e>
                <m:r>
                  <w:rPr>
                    <w:rFonts w:ascii="Cambria Math" w:eastAsia="맑은 고딕" w:hAnsi="Cambria Math" w:cs="Times New Roman"/>
                    <w:kern w:val="2"/>
                    <w:szCs w:val="24"/>
                    <w:lang w:eastAsia="ko-KR"/>
                  </w:rPr>
                  <m:t>W</m:t>
                </m:r>
              </m:e>
              <m:sub>
                <m:r>
                  <w:rPr>
                    <w:rFonts w:ascii="Cambria Math" w:eastAsia="맑은 고딕" w:hAnsi="Cambria Math" w:cs="Times New Roman"/>
                    <w:kern w:val="2"/>
                    <w:szCs w:val="24"/>
                    <w:lang w:eastAsia="ko-KR"/>
                  </w:rPr>
                  <m:t>t</m:t>
                </m:r>
              </m:sub>
              <m:sup>
                <m:r>
                  <w:rPr>
                    <w:rFonts w:ascii="Cambria Math" w:eastAsia="맑은 고딕" w:hAnsi="Cambria Math" w:cs="Times New Roman"/>
                    <w:kern w:val="2"/>
                    <w:szCs w:val="24"/>
                    <w:lang w:eastAsia="ko-KR"/>
                  </w:rPr>
                  <m:t>(t,d)</m:t>
                </m:r>
              </m:sup>
            </m:sSubSup>
            <m:r>
              <w:rPr>
                <w:rFonts w:ascii="Cambria Math" w:eastAsia="맑은 고딕" w:hAnsi="Cambria Math" w:cs="Times New Roman"/>
                <w:kern w:val="2"/>
                <w:szCs w:val="24"/>
                <w:lang w:eastAsia="ko-KR"/>
              </w:rPr>
              <m:t>∙P</m:t>
            </m:r>
            <m:d>
              <m:dPr>
                <m:ctrlPr>
                  <w:rPr>
                    <w:rFonts w:ascii="Cambria Math" w:eastAsia="맑은 고딕" w:hAnsi="Cambria Math" w:cs="Times New Roman"/>
                    <w:i/>
                    <w:kern w:val="2"/>
                    <w:szCs w:val="24"/>
                    <w:lang w:eastAsia="ko-KR"/>
                  </w:rPr>
                </m:ctrlPr>
              </m:dPr>
              <m:e>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θ</m:t>
                    </m:r>
                  </m:e>
                  <m:sub>
                    <m:r>
                      <w:rPr>
                        <w:rFonts w:ascii="Cambria Math" w:eastAsia="맑은 고딕" w:hAnsi="Cambria Math" w:cs="Times New Roman"/>
                        <w:kern w:val="2"/>
                        <w:szCs w:val="24"/>
                        <w:lang w:eastAsia="ko-KR"/>
                      </w:rPr>
                      <m:t>t</m:t>
                    </m:r>
                  </m:sub>
                </m:sSub>
              </m:e>
            </m:d>
          </m:num>
          <m:den>
            <m:r>
              <w:rPr>
                <w:rFonts w:ascii="Cambria Math" w:eastAsia="맑은 고딕" w:hAnsi="Cambria Math" w:cs="Times New Roman"/>
                <w:kern w:val="2"/>
                <w:szCs w:val="24"/>
                <w:lang w:eastAsia="ko-KR"/>
              </w:rPr>
              <m:t>P</m:t>
            </m:r>
            <m:d>
              <m:dPr>
                <m:ctrlPr>
                  <w:rPr>
                    <w:rFonts w:ascii="Cambria Math" w:eastAsia="맑은 고딕" w:hAnsi="Cambria Math" w:cs="Times New Roman"/>
                    <w:i/>
                    <w:kern w:val="2"/>
                    <w:szCs w:val="24"/>
                    <w:lang w:eastAsia="ko-KR"/>
                  </w:rPr>
                </m:ctrlPr>
              </m:dPr>
              <m:e>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X</m:t>
                    </m:r>
                  </m:e>
                  <m:sub>
                    <m:r>
                      <w:rPr>
                        <w:rFonts w:ascii="Cambria Math" w:eastAsia="맑은 고딕" w:hAnsi="Cambria Math" w:cs="Times New Roman"/>
                        <w:kern w:val="2"/>
                        <w:szCs w:val="24"/>
                        <w:lang w:eastAsia="ko-KR"/>
                      </w:rPr>
                      <m:t>a,d</m:t>
                    </m:r>
                  </m:sub>
                </m:sSub>
              </m:e>
            </m:d>
          </m:den>
        </m:f>
        <m:r>
          <m:rPr>
            <m:sty m:val="p"/>
          </m:rPr>
          <w:rPr>
            <w:rFonts w:ascii="Cambria Math" w:eastAsia="맑은 고딕" w:hAnsi="Cambria Math" w:cs="Times New Roman"/>
            <w:kern w:val="2"/>
            <w:szCs w:val="24"/>
            <w:lang w:eastAsia="ko-KR"/>
          </w:rPr>
          <m:t xml:space="preserve">                                                          </m:t>
        </m:r>
      </m:oMath>
      <w:r w:rsidR="00164A0B">
        <w:rPr>
          <w:rFonts w:hint="eastAsia"/>
          <w:kern w:val="2"/>
          <w:szCs w:val="24"/>
          <w:lang w:eastAsia="ko-KR"/>
        </w:rPr>
        <w:t xml:space="preserve"> </w:t>
      </w:r>
      <w:r>
        <w:rPr>
          <w:kern w:val="2"/>
          <w:szCs w:val="24"/>
          <w:lang w:eastAsia="ko-KR"/>
        </w:rPr>
        <w:t xml:space="preserve"> (1)</w:t>
      </w:r>
    </w:p>
    <w:p w14:paraId="7127363D" w14:textId="1B3F019E" w:rsidR="00696085" w:rsidRDefault="00696085" w:rsidP="00696085">
      <w:r w:rsidRPr="00DE0B75">
        <w:t xml:space="preserve">Subsequently, through these probabilities, the total number of trips </w:t>
      </w:r>
      <m:oMath>
        <m:r>
          <w:rPr>
            <w:rFonts w:ascii="Cambria Math" w:hAnsi="Cambria Math"/>
          </w:rPr>
          <m:t>k</m:t>
        </m:r>
      </m:oMath>
      <w:r w:rsidRPr="00DE0B75">
        <w:t xml:space="preserve"> for each agent </w:t>
      </w:r>
      <m:oMath>
        <m:r>
          <w:rPr>
            <w:rFonts w:ascii="Cambria Math" w:hAnsi="Cambria Math"/>
          </w:rPr>
          <m:t>i</m:t>
        </m:r>
      </m:oMath>
      <w:r w:rsidRPr="00DE0B75">
        <w:t xml:space="preserve"> is calculated a</w:t>
      </w:r>
      <w:r>
        <w:rPr>
          <w:rFonts w:hint="eastAsia"/>
        </w:rPr>
        <w:t>s</w:t>
      </w:r>
      <w:r>
        <w:t xml:space="preserve"> </w:t>
      </w:r>
      <m:oMath>
        <m:sSub>
          <m:sSubPr>
            <m:ctrlPr>
              <w:rPr>
                <w:rFonts w:ascii="Cambria Math" w:hAnsi="Cambria Math"/>
              </w:rPr>
            </m:ctrlPr>
          </m:sSubPr>
          <m:e>
            <m:r>
              <w:rPr>
                <w:rFonts w:ascii="Cambria Math" w:hAnsi="Cambria Math"/>
              </w:rPr>
              <m:t>k</m:t>
            </m:r>
          </m:e>
          <m:sub>
            <m:r>
              <w:rPr>
                <w:rFonts w:ascii="Cambria Math" w:hAnsi="Cambria Math"/>
              </w:rPr>
              <m:t>t</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 xml:space="preserve"> </m:t>
            </m:r>
          </m:sub>
        </m:sSub>
        <m:r>
          <m:rPr>
            <m:sty m:val="p"/>
          </m:rPr>
          <w:rPr>
            <w:rFonts w:ascii="Cambria Math" w:hAnsi="Cambria Math"/>
          </w:rPr>
          <m:t xml:space="preserve">~ </m:t>
        </m:r>
        <m:r>
          <w:rPr>
            <w:rFonts w:ascii="Cambria Math" w:hAnsi="Cambria Math"/>
          </w:rPr>
          <m:t>multinomial</m:t>
        </m:r>
        <m:d>
          <m:dPr>
            <m:ctrlPr>
              <w:rPr>
                <w:rFonts w:ascii="Cambria Math" w:hAnsi="Cambria Math"/>
              </w:rPr>
            </m:ctrlPr>
          </m:dPr>
          <m:e>
            <m:sSub>
              <m:sSubPr>
                <m:ctrlPr>
                  <w:rPr>
                    <w:rFonts w:ascii="Cambria Math" w:hAnsi="Cambria Math"/>
                    <w:iCs/>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 xml:space="preserve">, </m:t>
            </m:r>
            <m:d>
              <m:dPr>
                <m:begChr m:val="["/>
                <m:endChr m:val="]"/>
                <m:ctrlPr>
                  <w:rPr>
                    <w:rFonts w:ascii="Cambria Math" w:hAnsi="Cambria Math"/>
                  </w:rPr>
                </m:ctrlPr>
              </m:dPr>
              <m:e>
                <m:sSub>
                  <m:sSubPr>
                    <m:ctrlPr>
                      <w:rPr>
                        <w:rFonts w:ascii="Cambria Math" w:hAnsi="Cambria Math"/>
                        <w:iCs/>
                      </w:rPr>
                    </m:ctrlPr>
                  </m:sSubPr>
                  <m:e>
                    <m:r>
                      <w:rPr>
                        <w:rFonts w:ascii="Cambria Math" w:hAnsi="Cambria Math"/>
                      </w:rPr>
                      <m:t>W</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a</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sSub>
                      <m:sSubPr>
                        <m:ctrlPr>
                          <w:rPr>
                            <w:rFonts w:ascii="Cambria Math" w:hAnsi="Cambria Math"/>
                            <w:iCs/>
                          </w:rPr>
                        </m:ctrlPr>
                      </m:sSubPr>
                      <m:e>
                        <m: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P</m:t>
                    </m:r>
                  </m:e>
                  <m:sub>
                    <m:r>
                      <m:rPr>
                        <m:sty m:val="p"/>
                      </m:rPr>
                      <w:rPr>
                        <w:rFonts w:ascii="Cambria Math" w:hAnsi="Cambria Math"/>
                      </w:rPr>
                      <m:t>2,</m:t>
                    </m:r>
                    <m:r>
                      <w:rPr>
                        <w:rFonts w:ascii="Cambria Math" w:hAnsi="Cambria Math"/>
                      </w:rPr>
                      <m:t>a</m:t>
                    </m:r>
                    <m:r>
                      <m:rPr>
                        <m:sty m:val="p"/>
                      </m:rPr>
                      <w:rPr>
                        <w:rFonts w:ascii="Cambria Math" w:hAnsi="Cambria Math"/>
                      </w:rPr>
                      <m:t>,</m:t>
                    </m:r>
                    <m:r>
                      <w:rPr>
                        <w:rFonts w:ascii="Cambria Math" w:hAnsi="Cambria Math"/>
                      </w:rPr>
                      <m:t>d</m:t>
                    </m:r>
                  </m:sub>
                </m:sSub>
                <m:r>
                  <m:rPr>
                    <m:sty m:val="p"/>
                  </m:rPr>
                  <w:rPr>
                    <w:rFonts w:ascii="Cambria Math" w:hAnsi="Cambria Math"/>
                  </w:rPr>
                  <m:t>, …,</m:t>
                </m:r>
                <m:sSub>
                  <m:sSubPr>
                    <m:ctrlPr>
                      <w:rPr>
                        <w:rFonts w:ascii="Cambria Math" w:hAnsi="Cambria Math"/>
                      </w:rPr>
                    </m:ctrlPr>
                  </m:sSubPr>
                  <m:e>
                    <m:sSub>
                      <m:sSubPr>
                        <m:ctrlPr>
                          <w:rPr>
                            <w:rFonts w:ascii="Cambria Math" w:hAnsi="Cambria Math"/>
                            <w:iCs/>
                          </w:rPr>
                        </m:ctrlPr>
                      </m:sSubPr>
                      <m:e>
                        <m: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P</m:t>
                    </m:r>
                  </m:e>
                  <m:sub>
                    <m:r>
                      <w:rPr>
                        <w:rFonts w:ascii="Cambria Math" w:hAnsi="Cambria Math"/>
                      </w:rPr>
                      <m:t>T</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sub>
                </m:sSub>
              </m:e>
            </m:d>
          </m:e>
        </m:d>
        <m:r>
          <m:rPr>
            <m:sty m:val="p"/>
          </m:rPr>
          <w:rPr>
            <w:rFonts w:ascii="Cambria Math" w:hAnsi="Cambria Math"/>
          </w:rPr>
          <m:t>.</m:t>
        </m:r>
      </m:oMath>
      <w:r>
        <w:t xml:space="preserve"> </w:t>
      </w:r>
      <w:r w:rsidR="00360E6B">
        <w:rPr>
          <w:rFonts w:hint="eastAsia"/>
        </w:rPr>
        <w:t>Here</w:t>
      </w:r>
      <w:r w:rsidRPr="00733659">
        <w:t>,</w:t>
      </w:r>
      <w:r>
        <w:t xml:space="preserve"> </w:t>
      </w:r>
      <m:oMath>
        <m:sSub>
          <m:sSubPr>
            <m:ctrlPr>
              <w:rPr>
                <w:rFonts w:ascii="Cambria Math" w:hAnsi="Cambria Math"/>
                <w:iCs/>
              </w:rPr>
            </m:ctrlPr>
          </m:sSubPr>
          <m:e>
            <m:r>
              <w:rPr>
                <w:rFonts w:ascii="Cambria Math" w:hAnsi="Cambria Math"/>
              </w:rPr>
              <m:t>W</m:t>
            </m:r>
          </m:e>
          <m:sub>
            <m:r>
              <w:rPr>
                <w:rFonts w:ascii="Cambria Math" w:hAnsi="Cambria Math"/>
              </w:rPr>
              <m:t>k</m:t>
            </m:r>
          </m:sub>
        </m:sSub>
      </m:oMath>
      <w:r w:rsidRPr="00733659">
        <w:t>​ is a parameter that adjusts each individual's daily trip count.</w:t>
      </w:r>
      <w:r>
        <w:t xml:space="preserve"> </w:t>
      </w:r>
      <m:oMath>
        <m:sSub>
          <m:sSubPr>
            <m:ctrlPr>
              <w:rPr>
                <w:rFonts w:ascii="Cambria Math" w:hAnsi="Cambria Math"/>
                <w:iCs/>
              </w:rPr>
            </m:ctrlPr>
          </m:sSubPr>
          <m:e>
            <m:r>
              <w:rPr>
                <w:rFonts w:ascii="Cambria Math" w:hAnsi="Cambria Math"/>
              </w:rPr>
              <m:t>k</m:t>
            </m:r>
          </m:e>
          <m:sub>
            <m:r>
              <w:rPr>
                <w:rFonts w:ascii="Cambria Math" w:hAnsi="Cambria Math"/>
              </w:rPr>
              <m:t>t</m:t>
            </m:r>
            <m:r>
              <m:rPr>
                <m:sty m:val="p"/>
              </m:rPr>
              <w:rPr>
                <w:rFonts w:ascii="Cambria Math" w:hAnsi="Cambria Math"/>
              </w:rPr>
              <m:t>,</m:t>
            </m:r>
            <m:r>
              <w:rPr>
                <w:rFonts w:ascii="Cambria Math" w:hAnsi="Cambria Math"/>
              </w:rPr>
              <m:t>i</m:t>
            </m:r>
          </m:sub>
        </m:sSub>
      </m:oMath>
      <w:r w:rsidRPr="00DE0B75">
        <w:t xml:space="preserve">​ follows a multinomial distribution, where this distribution is sampled for each trip purpose </w:t>
      </w:r>
      <m:oMath>
        <m:r>
          <w:rPr>
            <w:rFonts w:ascii="Cambria Math" w:hAnsi="Cambria Math"/>
          </w:rPr>
          <m:t>t</m:t>
        </m:r>
      </m:oMath>
      <w:r w:rsidRPr="00DE0B75">
        <w:t xml:space="preserve"> according to the probability distribution</w:t>
      </w:r>
      <w:r>
        <w:t xml:space="preserve"> </w:t>
      </w:r>
      <m:oMath>
        <m:sSub>
          <m:sSubPr>
            <m:ctrlPr>
              <w:rPr>
                <w:rFonts w:ascii="Cambria Math" w:hAnsi="Cambria Math"/>
                <w:iCs/>
              </w:rPr>
            </m:ctrlPr>
          </m:sSubPr>
          <m:e>
            <m:r>
              <w:rPr>
                <w:rFonts w:ascii="Cambria Math" w:hAnsi="Cambria Math"/>
              </w:rPr>
              <m:t>W</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r>
              <w:rPr>
                <w:rFonts w:ascii="Cambria Math" w:hAnsi="Cambria Math"/>
              </w:rPr>
              <m:t>a</m:t>
            </m:r>
            <m:r>
              <m:rPr>
                <m:sty m:val="p"/>
              </m:rPr>
              <w:rPr>
                <w:rFonts w:ascii="Cambria Math" w:hAnsi="Cambria Math"/>
              </w:rPr>
              <m:t>,</m:t>
            </m:r>
            <m:r>
              <w:rPr>
                <w:rFonts w:ascii="Cambria Math" w:hAnsi="Cambria Math"/>
              </w:rPr>
              <m:t>d</m:t>
            </m:r>
          </m:sub>
        </m:sSub>
      </m:oMath>
      <w:r w:rsidRPr="00DE0B75">
        <w:t xml:space="preserve"> conditioned on age group, day type, and trip purpose. Additionally, the sum of all daily trip counts </w:t>
      </w:r>
      <m:oMath>
        <m:sSub>
          <m:sSubPr>
            <m:ctrlPr>
              <w:rPr>
                <w:rFonts w:ascii="Cambria Math" w:hAnsi="Cambria Math"/>
                <w:iCs/>
              </w:rPr>
            </m:ctrlPr>
          </m:sSubPr>
          <m:e>
            <m:r>
              <w:rPr>
                <w:rFonts w:ascii="Cambria Math" w:hAnsi="Cambria Math"/>
              </w:rPr>
              <m:t>k</m:t>
            </m:r>
          </m:e>
          <m:sub>
            <m:r>
              <w:rPr>
                <w:rFonts w:ascii="Cambria Math" w:hAnsi="Cambria Math"/>
              </w:rPr>
              <m:t>t</m:t>
            </m:r>
            <m:r>
              <m:rPr>
                <m:sty m:val="p"/>
              </m:rPr>
              <w:rPr>
                <w:rFonts w:ascii="Cambria Math" w:hAnsi="Cambria Math"/>
              </w:rPr>
              <m:t>,</m:t>
            </m:r>
            <m:r>
              <w:rPr>
                <w:rFonts w:ascii="Cambria Math" w:hAnsi="Cambria Math"/>
              </w:rPr>
              <m:t>i</m:t>
            </m:r>
          </m:sub>
        </m:sSub>
      </m:oMath>
      <w:r w:rsidRPr="00DE0B75">
        <w:t xml:space="preserve">​ is set to equal </w:t>
      </w:r>
      <m:oMath>
        <m:sSub>
          <m:sSubPr>
            <m:ctrlPr>
              <w:rPr>
                <w:rFonts w:ascii="Cambria Math" w:hAnsi="Cambria Math"/>
                <w:iCs/>
              </w:rPr>
            </m:ctrlPr>
          </m:sSubPr>
          <m:e>
            <m:r>
              <w:rPr>
                <w:rFonts w:ascii="Cambria Math" w:hAnsi="Cambria Math"/>
              </w:rPr>
              <m:t>θ</m:t>
            </m:r>
          </m:e>
          <m:sub>
            <m:r>
              <w:rPr>
                <w:rFonts w:ascii="Cambria Math" w:hAnsi="Cambria Math"/>
              </w:rPr>
              <m:t>i</m:t>
            </m:r>
          </m:sub>
        </m:sSub>
      </m:oMath>
      <w:r w:rsidRPr="00DE0B75">
        <w:t>​ to maintain consistency with the actual data.</w:t>
      </w:r>
      <w:r>
        <w:t xml:space="preserve"> </w:t>
      </w:r>
    </w:p>
    <w:p w14:paraId="74345888" w14:textId="77777777" w:rsidR="002B22A1" w:rsidRDefault="002B22A1" w:rsidP="00696085"/>
    <w:p w14:paraId="4B0B75C7" w14:textId="08E6F012" w:rsidR="00A472AA" w:rsidRDefault="001E2B6D" w:rsidP="001E2B6D">
      <w:pPr>
        <w:pStyle w:val="Heading3"/>
      </w:pPr>
      <w:r>
        <w:rPr>
          <w:rFonts w:hint="eastAsia"/>
        </w:rPr>
        <w:t>3.3.2. Trip chains builder</w:t>
      </w:r>
    </w:p>
    <w:p w14:paraId="3D53116B" w14:textId="795B2491" w:rsidR="002B22A1" w:rsidRDefault="002B22A1" w:rsidP="006C5A60">
      <w:r w:rsidRPr="003E6E2E">
        <w:t xml:space="preserve">The Trip Chains Builder follows a three-step process. Firstly, the most similar trip chain </w:t>
      </w:r>
      <m:oMath>
        <m:sSub>
          <m:sSubPr>
            <m:ctrlPr>
              <w:rPr>
                <w:rFonts w:ascii="Cambria Math" w:hAnsi="Cambria Math"/>
                <w:i/>
                <w:iCs/>
              </w:rPr>
            </m:ctrlPr>
          </m:sSubPr>
          <m:e>
            <m:r>
              <w:rPr>
                <w:rFonts w:ascii="Cambria Math" w:hAnsi="Cambria Math"/>
              </w:rPr>
              <m:t>O</m:t>
            </m:r>
          </m:e>
          <m:sub>
            <m:r>
              <w:rPr>
                <w:rFonts w:ascii="Cambria Math" w:hAnsi="Cambria Math"/>
              </w:rPr>
              <m:t>i</m:t>
            </m:r>
          </m:sub>
        </m:sSub>
      </m:oMath>
      <w:r w:rsidRPr="003E6E2E">
        <w:t xml:space="preserve">​ </w:t>
      </w:r>
      <w:r w:rsidRPr="003E6E2E">
        <w:lastRenderedPageBreak/>
        <w:t>from the NHTS data is selected, based on</w:t>
      </w:r>
      <w:r>
        <w:t xml:space="preserve"> the number of trips by trip purposes, </w:t>
      </w:r>
      <w:r w:rsidRPr="003E6E2E">
        <w:t>with the highest similarity score determined by the Kronecker delta function. This function assigns a score of 1 for each matching trip purpose and 0 otherwise, with the total score indicating the level of similarity.</w:t>
      </w:r>
    </w:p>
    <w:p w14:paraId="1D5C3D3B" w14:textId="0F112A63" w:rsidR="00E13F46" w:rsidRDefault="002B22A1" w:rsidP="00A60384">
      <w:r w:rsidRPr="007E6705">
        <w:t>The second step involves setting the first and last trips of</w:t>
      </w:r>
      <w:r>
        <w:t xml:space="preserve"> </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7E6705">
        <w:t xml:space="preserve">​ to 'Home' and randomly shuffling the remaining trips to form a trip chain. The final step adjusts the trip sequence of </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7E6705">
        <w:t xml:space="preserve">​ to align with the high-similarity trip chain </w:t>
      </w:r>
      <m:oMath>
        <m:sSub>
          <m:sSubPr>
            <m:ctrlPr>
              <w:rPr>
                <w:rFonts w:ascii="Cambria Math" w:hAnsi="Cambria Math"/>
                <w:i/>
                <w:iCs/>
              </w:rPr>
            </m:ctrlPr>
          </m:sSubPr>
          <m:e>
            <m:r>
              <w:rPr>
                <w:rFonts w:ascii="Cambria Math" w:hAnsi="Cambria Math"/>
              </w:rPr>
              <m:t>O</m:t>
            </m:r>
          </m:e>
          <m:sub>
            <m:r>
              <w:rPr>
                <w:rFonts w:ascii="Cambria Math" w:hAnsi="Cambria Math"/>
              </w:rPr>
              <m:t>i</m:t>
            </m:r>
          </m:sub>
        </m:sSub>
      </m:oMath>
      <w:r w:rsidRPr="007E6705">
        <w:t xml:space="preserve">​, as per Equation 2. In this process, </w:t>
      </w:r>
      <m:oMath>
        <m:r>
          <w:rPr>
            <w:rFonts w:ascii="Cambria Math" w:hAnsi="Cambria Math"/>
          </w:rPr>
          <m:t>l</m:t>
        </m:r>
      </m:oMath>
      <w:r w:rsidRPr="007E6705">
        <w:t xml:space="preserve"> serves as an index traversing each trip order in </w:t>
      </w:r>
      <m:oMath>
        <m:sSub>
          <m:sSubPr>
            <m:ctrlPr>
              <w:rPr>
                <w:rFonts w:ascii="Cambria Math" w:hAnsi="Cambria Math"/>
                <w:i/>
                <w:iCs/>
              </w:rPr>
            </m:ctrlPr>
          </m:sSubPr>
          <m:e>
            <m:r>
              <w:rPr>
                <w:rFonts w:ascii="Cambria Math" w:hAnsi="Cambria Math"/>
              </w:rPr>
              <m:t>O</m:t>
            </m:r>
          </m:e>
          <m:sub>
            <m:r>
              <w:rPr>
                <w:rFonts w:ascii="Cambria Math" w:hAnsi="Cambria Math"/>
              </w:rPr>
              <m:t>i</m:t>
            </m:r>
          </m:sub>
        </m:sSub>
      </m:oMath>
      <w:r w:rsidRPr="007E6705">
        <w:t xml:space="preserve">​, starting from the first position and incrementally moving to the last. It first checks if the next trip sequence in </w:t>
      </w:r>
      <m:oMath>
        <m:sSub>
          <m:sSubPr>
            <m:ctrlPr>
              <w:rPr>
                <w:rFonts w:ascii="Cambria Math" w:hAnsi="Cambria Math"/>
                <w:i/>
                <w:iCs/>
              </w:rPr>
            </m:ctrlPr>
          </m:sSubPr>
          <m:e>
            <m:r>
              <w:rPr>
                <w:rFonts w:ascii="Cambria Math" w:hAnsi="Cambria Math"/>
              </w:rPr>
              <m:t>O</m:t>
            </m:r>
          </m:e>
          <m:sub>
            <m:r>
              <w:rPr>
                <w:rFonts w:ascii="Cambria Math" w:hAnsi="Cambria Math"/>
              </w:rPr>
              <m:t>i,a,d,l</m:t>
            </m:r>
          </m:sub>
        </m:sSub>
      </m:oMath>
      <w:r>
        <w:rPr>
          <w:iCs/>
        </w:rPr>
        <w:t xml:space="preserve"> (</w:t>
      </w:r>
      <m:oMath>
        <m:sSub>
          <m:sSubPr>
            <m:ctrlPr>
              <w:rPr>
                <w:rFonts w:ascii="Cambria Math" w:hAnsi="Cambria Math"/>
                <w:i/>
                <w:iCs/>
              </w:rPr>
            </m:ctrlPr>
          </m:sSubPr>
          <m:e>
            <m:r>
              <w:rPr>
                <w:rFonts w:ascii="Cambria Math" w:hAnsi="Cambria Math"/>
              </w:rPr>
              <m:t>O</m:t>
            </m:r>
          </m:e>
          <m:sub>
            <m:r>
              <w:rPr>
                <w:rFonts w:ascii="Cambria Math" w:hAnsi="Cambria Math"/>
              </w:rPr>
              <m:t>i,a,d,l+1</m:t>
            </m:r>
          </m:sub>
        </m:sSub>
      </m:oMath>
      <w:r>
        <w:rPr>
          <w:iCs/>
        </w:rPr>
        <w:t>)</w:t>
      </w:r>
      <w:r w:rsidRPr="007E6705">
        <w:t xml:space="preserve">​ exists in </w:t>
      </w:r>
      <m:oMath>
        <m:sSub>
          <m:sSubPr>
            <m:ctrlPr>
              <w:rPr>
                <w:rFonts w:ascii="Cambria Math" w:hAnsi="Cambria Math"/>
                <w:i/>
              </w:rPr>
            </m:ctrlPr>
          </m:sSubPr>
          <m:e>
            <m:r>
              <w:rPr>
                <w:rFonts w:ascii="Cambria Math" w:hAnsi="Cambria Math"/>
              </w:rPr>
              <m:t>S</m:t>
            </m:r>
          </m:e>
          <m:sub>
            <m:r>
              <w:rPr>
                <w:rFonts w:ascii="Cambria Math" w:hAnsi="Cambria Math"/>
              </w:rPr>
              <m:t>i,a</m:t>
            </m:r>
            <m:r>
              <w:rPr>
                <w:rFonts w:ascii="Cambria Math" w:hAnsi="Cambria Math" w:cs="Times New Roman"/>
              </w:rPr>
              <m:t>,d</m:t>
            </m:r>
          </m:sub>
        </m:sSub>
      </m:oMath>
      <w:r w:rsidRPr="007E6705">
        <w:t>​.</w:t>
      </w:r>
      <w:r w:rsidR="00961D5C">
        <w:rPr>
          <w:rFonts w:hint="eastAsia"/>
        </w:rPr>
        <w:t xml:space="preserve"> </w:t>
      </w:r>
      <w:r w:rsidR="00961D5C" w:rsidRPr="007E6705">
        <w:t xml:space="preserve">If not, it finds the index </w:t>
      </w:r>
      <m:oMath>
        <m:r>
          <w:rPr>
            <w:rFonts w:ascii="Cambria Math" w:hAnsi="Cambria Math"/>
          </w:rPr>
          <m:t>j</m:t>
        </m:r>
      </m:oMath>
      <w:r w:rsidR="00961D5C" w:rsidRPr="007E6705">
        <w:t xml:space="preserve"> where the trip purpose in </w:t>
      </w:r>
      <m:oMath>
        <m:sSub>
          <m:sSubPr>
            <m:ctrlPr>
              <w:rPr>
                <w:rFonts w:ascii="Cambria Math" w:hAnsi="Cambria Math"/>
                <w:i/>
              </w:rPr>
            </m:ctrlPr>
          </m:sSubPr>
          <m:e>
            <m:r>
              <w:rPr>
                <w:rFonts w:ascii="Cambria Math" w:hAnsi="Cambria Math"/>
              </w:rPr>
              <m:t>S</m:t>
            </m:r>
          </m:e>
          <m:sub>
            <m:r>
              <w:rPr>
                <w:rFonts w:ascii="Cambria Math" w:hAnsi="Cambria Math"/>
              </w:rPr>
              <m:t>i,a</m:t>
            </m:r>
            <m:r>
              <w:rPr>
                <w:rFonts w:ascii="Cambria Math" w:hAnsi="Cambria Math" w:cs="Times New Roman"/>
              </w:rPr>
              <m:t>,d</m:t>
            </m:r>
          </m:sub>
        </m:sSub>
      </m:oMath>
      <w:r w:rsidR="00961D5C" w:rsidRPr="007E6705">
        <w:t xml:space="preserve">​ matches </w:t>
      </w:r>
      <m:oMath>
        <m:sSub>
          <m:sSubPr>
            <m:ctrlPr>
              <w:rPr>
                <w:rFonts w:ascii="Cambria Math" w:hAnsi="Cambria Math"/>
                <w:i/>
                <w:iCs/>
              </w:rPr>
            </m:ctrlPr>
          </m:sSubPr>
          <m:e>
            <m:r>
              <w:rPr>
                <w:rFonts w:ascii="Cambria Math" w:hAnsi="Cambria Math"/>
              </w:rPr>
              <m:t>O</m:t>
            </m:r>
          </m:e>
          <m:sub>
            <m:r>
              <w:rPr>
                <w:rFonts w:ascii="Cambria Math" w:hAnsi="Cambria Math"/>
              </w:rPr>
              <m:t>i,a,d,l+1</m:t>
            </m:r>
          </m:sub>
        </m:sSub>
      </m:oMath>
      <w:r w:rsidR="00961D5C" w:rsidRPr="007E6705">
        <w:t xml:space="preserve">​ and then reallocates the corresponding trip purpose in </w:t>
      </w:r>
      <m:oMath>
        <m:sSub>
          <m:sSubPr>
            <m:ctrlPr>
              <w:rPr>
                <w:rFonts w:ascii="Cambria Math" w:hAnsi="Cambria Math"/>
                <w:i/>
              </w:rPr>
            </m:ctrlPr>
          </m:sSubPr>
          <m:e>
            <m:r>
              <w:rPr>
                <w:rFonts w:ascii="Cambria Math" w:hAnsi="Cambria Math"/>
              </w:rPr>
              <m:t>S</m:t>
            </m:r>
          </m:e>
          <m:sub>
            <m:r>
              <w:rPr>
                <w:rFonts w:ascii="Cambria Math" w:hAnsi="Cambria Math"/>
              </w:rPr>
              <m:t>i,a</m:t>
            </m:r>
            <m:r>
              <w:rPr>
                <w:rFonts w:ascii="Cambria Math" w:hAnsi="Cambria Math" w:cs="Times New Roman"/>
              </w:rPr>
              <m:t>,d</m:t>
            </m:r>
          </m:sub>
        </m:sSub>
      </m:oMath>
      <w:r w:rsidR="00961D5C" w:rsidRPr="007E6705">
        <w:t xml:space="preserve">​ to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i,a,d,l+1</m:t>
            </m:r>
          </m:sub>
        </m:sSub>
      </m:oMath>
      <w:r w:rsidR="00961D5C" w:rsidRPr="007E6705">
        <w:t xml:space="preserve">​, effectively rearranging </w:t>
      </w:r>
      <m:oMath>
        <m:sSub>
          <m:sSubPr>
            <m:ctrlPr>
              <w:rPr>
                <w:rFonts w:ascii="Cambria Math" w:hAnsi="Cambria Math"/>
                <w:i/>
              </w:rPr>
            </m:ctrlPr>
          </m:sSubPr>
          <m:e>
            <m:r>
              <w:rPr>
                <w:rFonts w:ascii="Cambria Math" w:hAnsi="Cambria Math"/>
              </w:rPr>
              <m:t>S</m:t>
            </m:r>
          </m:e>
          <m:sub>
            <m:r>
              <w:rPr>
                <w:rFonts w:ascii="Cambria Math" w:hAnsi="Cambria Math"/>
              </w:rPr>
              <m:t>i,a</m:t>
            </m:r>
            <m:r>
              <w:rPr>
                <w:rFonts w:ascii="Cambria Math" w:hAnsi="Cambria Math" w:cs="Times New Roman"/>
              </w:rPr>
              <m:t>,d</m:t>
            </m:r>
          </m:sub>
        </m:sSub>
      </m:oMath>
      <w:r w:rsidR="00961D5C" w:rsidRPr="007E6705">
        <w:t>​</w:t>
      </w:r>
      <w:r w:rsidR="00961D5C">
        <w:t>.</w:t>
      </w:r>
    </w:p>
    <w:p w14:paraId="2DFA4516" w14:textId="69939358" w:rsidR="00A60384" w:rsidRPr="00364975" w:rsidRDefault="00A60384" w:rsidP="00A60384">
      <w:pPr>
        <w:pStyle w:val="ThesisNormal"/>
        <w:spacing w:line="360" w:lineRule="auto"/>
        <w:ind w:left="1440" w:firstLine="0"/>
        <w:jc w:val="right"/>
        <w:rPr>
          <w:kern w:val="2"/>
          <w:szCs w:val="24"/>
          <w:lang w:eastAsia="ko-KR"/>
        </w:rPr>
      </w:pPr>
      <m:oMath>
        <m:r>
          <w:rPr>
            <w:rFonts w:ascii="Cambria Math" w:eastAsia="맑은 고딕" w:hAnsi="Cambria Math" w:cs="Times New Roman"/>
            <w:kern w:val="2"/>
            <w:szCs w:val="24"/>
            <w:lang w:eastAsia="ko-KR"/>
          </w:rPr>
          <m:t>∀l=1 to len</m:t>
        </m:r>
        <m:d>
          <m:dPr>
            <m:ctrlPr>
              <w:rPr>
                <w:rFonts w:ascii="Cambria Math" w:eastAsia="맑은 고딕" w:hAnsi="Cambria Math" w:cs="Times New Roman"/>
                <w:i/>
                <w:kern w:val="2"/>
                <w:szCs w:val="24"/>
                <w:lang w:eastAsia="ko-KR"/>
              </w:rPr>
            </m:ctrlPr>
          </m:dPr>
          <m:e>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O</m:t>
                </m:r>
              </m:e>
              <m:sub>
                <m:r>
                  <w:rPr>
                    <w:rFonts w:ascii="Cambria Math" w:eastAsia="맑은 고딕" w:hAnsi="Cambria Math" w:cs="Times New Roman"/>
                    <w:kern w:val="2"/>
                    <w:szCs w:val="24"/>
                    <w:lang w:eastAsia="ko-KR"/>
                  </w:rPr>
                  <m:t>i,a,d</m:t>
                </m:r>
              </m:sub>
            </m:sSub>
          </m:e>
        </m:d>
        <m:r>
          <w:rPr>
            <w:rFonts w:ascii="Cambria Math" w:eastAsia="맑은 고딕" w:hAnsi="Cambria Math" w:cs="Times New Roman"/>
            <w:kern w:val="2"/>
            <w:szCs w:val="24"/>
            <w:lang w:eastAsia="ko-KR"/>
          </w:rPr>
          <m:t xml:space="preserve">:                                                                                                        </m:t>
        </m:r>
      </m:oMath>
      <w:r>
        <w:rPr>
          <w:kern w:val="2"/>
          <w:szCs w:val="24"/>
          <w:lang w:eastAsia="ko-KR"/>
        </w:rPr>
        <w:t xml:space="preserve"> (</w:t>
      </w:r>
      <w:r>
        <w:rPr>
          <w:rFonts w:hint="eastAsia"/>
          <w:kern w:val="2"/>
          <w:szCs w:val="24"/>
          <w:lang w:eastAsia="ko-KR"/>
        </w:rPr>
        <w:t>2</w:t>
      </w:r>
      <w:r>
        <w:rPr>
          <w:kern w:val="2"/>
          <w:szCs w:val="24"/>
          <w:lang w:eastAsia="ko-KR"/>
        </w:rPr>
        <w:t>)</w:t>
      </w:r>
      <m:oMath>
        <m:r>
          <m:rPr>
            <m:sty m:val="p"/>
          </m:rPr>
          <w:rPr>
            <w:rFonts w:ascii="Cambria Math" w:eastAsia="맑은 고딕" w:hAnsi="Cambria Math" w:cs="Times New Roman"/>
            <w:kern w:val="2"/>
            <w:szCs w:val="24"/>
            <w:lang w:eastAsia="ko-KR"/>
          </w:rPr>
          <w:br/>
        </m:r>
      </m:oMath>
      <m:oMathPara>
        <m:oMathParaPr>
          <m:jc m:val="left"/>
        </m:oMathParaPr>
        <m:oMath>
          <m:r>
            <w:rPr>
              <w:rFonts w:ascii="Cambria Math" w:eastAsia="맑은 고딕" w:hAnsi="Cambria Math" w:cs="Times New Roman"/>
              <w:kern w:val="2"/>
              <w:szCs w:val="24"/>
              <w:lang w:eastAsia="ko-KR"/>
            </w:rPr>
            <m:t xml:space="preserve">    if </m:t>
          </m:r>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O</m:t>
              </m:r>
            </m:e>
            <m:sub>
              <m:r>
                <w:rPr>
                  <w:rFonts w:ascii="Cambria Math" w:eastAsia="맑은 고딕" w:hAnsi="Cambria Math" w:cs="Times New Roman"/>
                  <w:kern w:val="2"/>
                  <w:szCs w:val="24"/>
                  <w:lang w:eastAsia="ko-KR"/>
                </w:rPr>
                <m:t>i,a,d,l+1</m:t>
              </m:r>
            </m:sub>
          </m:sSub>
          <m:r>
            <w:rPr>
              <w:rFonts w:ascii="Cambria Math" w:eastAsia="맑은 고딕" w:hAnsi="Cambria Math" w:cs="Times New Roman"/>
              <w:kern w:val="2"/>
              <w:szCs w:val="24"/>
              <w:lang w:eastAsia="ko-KR"/>
            </w:rPr>
            <m:t xml:space="preserve"> ∉</m:t>
          </m:r>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S</m:t>
              </m:r>
            </m:e>
            <m:sub>
              <m:r>
                <w:rPr>
                  <w:rFonts w:ascii="Cambria Math" w:eastAsia="맑은 고딕" w:hAnsi="Cambria Math" w:cs="Times New Roman"/>
                  <w:kern w:val="2"/>
                  <w:szCs w:val="24"/>
                  <w:lang w:eastAsia="ko-KR"/>
                </w:rPr>
                <m:t>i,a,d</m:t>
              </m:r>
            </m:sub>
          </m:sSub>
          <m:r>
            <w:rPr>
              <w:rFonts w:ascii="Cambria Math" w:eastAsia="맑은 고딕" w:hAnsi="Cambria Math" w:cs="Times New Roman"/>
              <w:kern w:val="2"/>
              <w:szCs w:val="24"/>
              <w:lang w:eastAsia="ko-KR"/>
            </w:rPr>
            <m:t xml:space="preserve">, then ∃j  where </m:t>
          </m:r>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S</m:t>
              </m:r>
            </m:e>
            <m:sub>
              <m:r>
                <w:rPr>
                  <w:rFonts w:ascii="Cambria Math" w:eastAsia="맑은 고딕" w:hAnsi="Cambria Math" w:cs="Times New Roman"/>
                  <w:kern w:val="2"/>
                  <w:szCs w:val="24"/>
                  <w:lang w:eastAsia="ko-KR"/>
                </w:rPr>
                <m:t>i,a,d,j</m:t>
              </m:r>
            </m:sub>
          </m:sSub>
          <m:r>
            <w:rPr>
              <w:rFonts w:ascii="Cambria Math" w:eastAsia="맑은 고딕" w:hAnsi="Cambria Math" w:cs="Times New Roman"/>
              <w:kern w:val="2"/>
              <w:szCs w:val="24"/>
              <w:lang w:eastAsia="ko-KR"/>
            </w:rPr>
            <m:t xml:space="preserve">= </m:t>
          </m:r>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O</m:t>
              </m:r>
            </m:e>
            <m:sub>
              <m:r>
                <w:rPr>
                  <w:rFonts w:ascii="Cambria Math" w:eastAsia="맑은 고딕" w:hAnsi="Cambria Math" w:cs="Times New Roman"/>
                  <w:kern w:val="2"/>
                  <w:szCs w:val="24"/>
                  <w:lang w:eastAsia="ko-KR"/>
                </w:rPr>
                <m:t>i,a,d,l+1</m:t>
              </m:r>
            </m:sub>
          </m:sSub>
          <m:r>
            <w:rPr>
              <w:rFonts w:ascii="Cambria Math" w:eastAsia="맑은 고딕" w:hAnsi="Cambria Math" w:cs="Times New Roman"/>
              <w:kern w:val="2"/>
              <w:szCs w:val="24"/>
              <w:lang w:eastAsia="ko-KR"/>
            </w:rPr>
            <m:t xml:space="preserve">                             </m:t>
          </m:r>
          <m:r>
            <m:rPr>
              <m:sty m:val="p"/>
            </m:rPr>
            <w:rPr>
              <w:rFonts w:ascii="Cambria Math" w:eastAsia="맑은 고딕" w:hAnsi="Cambria Math" w:cs="Times New Roman"/>
              <w:kern w:val="2"/>
              <w:szCs w:val="24"/>
              <w:lang w:eastAsia="ko-KR"/>
            </w:rPr>
            <w:br/>
          </m:r>
        </m:oMath>
        <m:oMath>
          <m:r>
            <w:rPr>
              <w:rFonts w:ascii="Cambria Math" w:eastAsia="맑은 고딕" w:hAnsi="Cambria Math" w:cs="Times New Roman"/>
              <w:kern w:val="2"/>
              <w:szCs w:val="24"/>
              <w:lang w:eastAsia="ko-KR"/>
            </w:rPr>
            <m:t xml:space="preserve">    Then, </m:t>
          </m:r>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S</m:t>
              </m:r>
            </m:e>
            <m:sub>
              <m:r>
                <w:rPr>
                  <w:rFonts w:ascii="Cambria Math" w:eastAsia="맑은 고딕" w:hAnsi="Cambria Math" w:cs="Times New Roman"/>
                  <w:kern w:val="2"/>
                  <w:szCs w:val="24"/>
                  <w:lang w:eastAsia="ko-KR"/>
                </w:rPr>
                <m:t>i,a,d,j</m:t>
              </m:r>
            </m:sub>
          </m:sSub>
          <m:r>
            <w:rPr>
              <w:rFonts w:ascii="Cambria Math" w:eastAsia="맑은 고딕" w:hAnsi="Cambria Math" w:cs="Times New Roman"/>
              <w:kern w:val="2"/>
              <w:szCs w:val="24"/>
              <w:lang w:eastAsia="ko-KR"/>
            </w:rPr>
            <m:t>=</m:t>
          </m:r>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O</m:t>
              </m:r>
            </m:e>
            <m:sub>
              <m:r>
                <w:rPr>
                  <w:rFonts w:ascii="Cambria Math" w:eastAsia="맑은 고딕" w:hAnsi="Cambria Math" w:cs="Times New Roman"/>
                  <w:kern w:val="2"/>
                  <w:szCs w:val="24"/>
                  <w:lang w:eastAsia="ko-KR"/>
                </w:rPr>
                <m:t>i,a,d,l+1</m:t>
              </m:r>
            </m:sub>
          </m:sSub>
          <m:r>
            <w:rPr>
              <w:rFonts w:ascii="Cambria Math" w:eastAsia="맑은 고딕" w:hAnsi="Cambria Math" w:cs="Times New Roman"/>
              <w:kern w:val="2"/>
              <w:szCs w:val="24"/>
              <w:lang w:eastAsia="ko-KR"/>
            </w:rPr>
            <m:t xml:space="preserve">                                                                                      </m:t>
          </m:r>
          <m:r>
            <m:rPr>
              <m:sty m:val="p"/>
            </m:rPr>
            <w:rPr>
              <w:rFonts w:ascii="Cambria Math" w:eastAsia="맑은 고딕" w:hAnsi="Cambria Math" w:cs="Times New Roman"/>
              <w:kern w:val="2"/>
              <w:szCs w:val="24"/>
              <w:lang w:eastAsia="ko-KR"/>
            </w:rPr>
            <m:t xml:space="preserve"> </m:t>
          </m:r>
        </m:oMath>
      </m:oMathPara>
    </w:p>
    <w:p w14:paraId="7ACC6D60" w14:textId="4AA04912" w:rsidR="00A60384" w:rsidRDefault="007209E5" w:rsidP="007209E5">
      <w:pPr>
        <w:pStyle w:val="Heading3"/>
      </w:pPr>
      <w:r>
        <w:rPr>
          <w:rFonts w:hint="eastAsia"/>
        </w:rPr>
        <w:t>3.3.3. Trip timing estimator</w:t>
      </w:r>
    </w:p>
    <w:p w14:paraId="337561CE" w14:textId="403D7015" w:rsidR="009C2BF7" w:rsidRDefault="009C2BF7" w:rsidP="009C2BF7">
      <w:r>
        <w:t xml:space="preserve">The trip timing estimator calculates each trip's dwell time and the initial start time from home. Dwell time is derived by sampling from NHTS data, considering factors like age group (a), day type (d), trip purpose (t), and daily trip count (k). This process acknowledges patterns such as teenagers' shorter dwell times for work due to part-time jobs and the trend of shorter dwell times with higher daily trip counts for the same purpose. </w:t>
      </w:r>
      <w:r w:rsidR="00A12380">
        <w:rPr>
          <w:rFonts w:hint="eastAsia"/>
        </w:rPr>
        <w:t>Here, t</w:t>
      </w:r>
      <w:r>
        <w:t xml:space="preserve">rip counts are categorized </w:t>
      </w:r>
      <w:r w:rsidR="00A12380">
        <w:t>into</w:t>
      </w:r>
      <w:r>
        <w:t xml:space="preserve"> 1 trip (62,984 individuals), 2-3 trips (66,126 individuals), and 4+ trips (68,810 individuals) per day.</w:t>
      </w:r>
    </w:p>
    <w:p w14:paraId="240DDEFD" w14:textId="2FFA6B4A" w:rsidR="007209E5" w:rsidRPr="007209E5" w:rsidRDefault="009C2BF7" w:rsidP="009C2BF7">
      <w:r>
        <w:t xml:space="preserve">We then create dwell time probability distributions based on a, d, k' (categorized k), and t, sampling from these to assign dwell times </w:t>
      </w:r>
      <w:r w:rsidR="003E3FEA">
        <w:t>(</w:t>
      </w:r>
      <m:oMath>
        <m:sSubSup>
          <m:sSubSupPr>
            <m:ctrlPr>
              <w:rPr>
                <w:rFonts w:ascii="Cambria Math" w:hAnsi="Cambria Math"/>
                <w:i/>
              </w:rPr>
            </m:ctrlPr>
          </m:sSubSupPr>
          <m:e>
            <m:r>
              <w:rPr>
                <w:rFonts w:ascii="Cambria Math" w:hAnsi="Cambria Math"/>
              </w:rPr>
              <m:t>DT</m:t>
            </m:r>
          </m:e>
          <m:sub>
            <m:r>
              <w:rPr>
                <w:rFonts w:ascii="Cambria Math" w:hAnsi="Cambria Math"/>
              </w:rPr>
              <m:t>i</m:t>
            </m:r>
          </m:sub>
          <m:sup>
            <m:r>
              <w:rPr>
                <w:rFonts w:ascii="Cambria Math" w:hAnsi="Cambria Math"/>
              </w:rPr>
              <m:t>t</m:t>
            </m:r>
          </m:sup>
        </m:sSubSup>
      </m:oMath>
      <w:r w:rsidR="003E3FEA">
        <w:t>)</w:t>
      </w:r>
      <w:r w:rsidR="003E3FEA" w:rsidRPr="00635CE8">
        <w:t xml:space="preserve"> </w:t>
      </w:r>
      <w:r>
        <w:t xml:space="preserve">for </w:t>
      </w:r>
      <w:proofErr w:type="gramStart"/>
      <w:r>
        <w:t>each individual's</w:t>
      </w:r>
      <w:proofErr w:type="gramEnd"/>
      <w:r>
        <w:t xml:space="preserve"> trip. The initial trip start time is similarly estimated by sampling from a distribution based on age group, day type, and trip purpose</w:t>
      </w:r>
      <w:r w:rsidR="006B6F0C">
        <w:rPr>
          <w:rFonts w:hint="eastAsia"/>
        </w:rPr>
        <w:t>.</w:t>
      </w:r>
    </w:p>
    <w:p w14:paraId="7B60642F" w14:textId="77777777" w:rsidR="00A472AA" w:rsidRDefault="00A472AA" w:rsidP="00A67A7F"/>
    <w:p w14:paraId="7E0867B6" w14:textId="5D35C859" w:rsidR="001C1D24" w:rsidRDefault="001C1D24" w:rsidP="001C1D24">
      <w:pPr>
        <w:pStyle w:val="Heading3"/>
      </w:pPr>
      <w:r>
        <w:rPr>
          <w:rFonts w:hint="eastAsia"/>
        </w:rPr>
        <w:lastRenderedPageBreak/>
        <w:t>3.3.4. Trip mode assigner</w:t>
      </w:r>
    </w:p>
    <w:p w14:paraId="471127B9" w14:textId="45AAED40" w:rsidR="00395F3D" w:rsidRDefault="00395F3D" w:rsidP="00395F3D">
      <w:r w:rsidRPr="00C9777C">
        <w:t xml:space="preserve">In assigning </w:t>
      </w:r>
      <w:r w:rsidR="00DA65AA">
        <w:rPr>
          <w:rFonts w:hint="eastAsia"/>
        </w:rPr>
        <w:t>individual</w:t>
      </w:r>
      <w:r w:rsidR="00DA65AA">
        <w:t>’</w:t>
      </w:r>
      <w:r w:rsidR="00DA65AA">
        <w:rPr>
          <w:rFonts w:hint="eastAsia"/>
        </w:rPr>
        <w:t xml:space="preserve">s </w:t>
      </w:r>
      <w:r w:rsidRPr="00C9777C">
        <w:t xml:space="preserve">trip modes, we </w:t>
      </w:r>
      <w:r>
        <w:t xml:space="preserve">utilize NHTS data for sampling, while </w:t>
      </w:r>
      <w:r w:rsidR="00085CFE">
        <w:rPr>
          <w:rFonts w:hint="eastAsia"/>
        </w:rPr>
        <w:t>adopting</w:t>
      </w:r>
      <w:r>
        <w:t xml:space="preserve"> heuristic approaches to establish rules</w:t>
      </w:r>
      <w:r w:rsidR="00E578BB">
        <w:rPr>
          <w:rFonts w:hint="eastAsia"/>
        </w:rPr>
        <w:t xml:space="preserve">. </w:t>
      </w:r>
      <w:r w:rsidRPr="00C9777C">
        <w:t xml:space="preserve">The procedure is as follows: Firstly, if an individual </w:t>
      </w:r>
      <m:oMath>
        <m:r>
          <w:rPr>
            <w:rFonts w:ascii="Cambria Math" w:hAnsi="Cambria Math"/>
          </w:rPr>
          <m:t>i</m:t>
        </m:r>
      </m:oMath>
      <w:r w:rsidRPr="00C9777C">
        <w:t xml:space="preserve"> has no trips </w:t>
      </w:r>
      <w:r>
        <w:t>outside planned</w:t>
      </w:r>
      <w:r w:rsidRPr="00C9777C">
        <w:t xml:space="preserve">, no trip mode is assigned. </w:t>
      </w:r>
      <w:r w:rsidRPr="00C6638C">
        <w:t xml:space="preserve">Otherwise, for </w:t>
      </w:r>
      <w:proofErr w:type="gramStart"/>
      <w:r w:rsidRPr="00C6638C">
        <w:t>each individual</w:t>
      </w:r>
      <w:proofErr w:type="gramEnd"/>
      <w:r w:rsidRPr="00C6638C">
        <w:t xml:space="preserve"> </w:t>
      </w:r>
      <m:oMath>
        <m:r>
          <w:rPr>
            <w:rFonts w:ascii="Cambria Math" w:hAnsi="Cambria Math"/>
          </w:rPr>
          <m:t>i</m:t>
        </m:r>
      </m:oMath>
      <w:r w:rsidRPr="00C6638C">
        <w:t xml:space="preserve">, trip modes for their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t xml:space="preserve"> </w:t>
      </w:r>
      <w:r w:rsidRPr="00C6638C">
        <w:t>trips are initially assigned by sampling from a probability distribution. This distribution is tailored based on the individual's age and the purpose of each trip.</w:t>
      </w:r>
    </w:p>
    <w:p w14:paraId="23F9B05A" w14:textId="24E4B723" w:rsidR="00517EE4" w:rsidRDefault="00517EE4" w:rsidP="00517EE4">
      <w:pPr>
        <w:pStyle w:val="ThesisNormal"/>
      </w:pPr>
      <w:r w:rsidRPr="00BF6232">
        <w:t xml:space="preserve">Subsequently, defined conditions are applied to individuals whose first trip mode is 'Car'. The first condition </w:t>
      </w:r>
      <w:r>
        <w:t>is</w:t>
      </w:r>
      <w:r w:rsidRPr="00BF6232">
        <w:t xml:space="preserve"> that the last trip </w:t>
      </w:r>
      <w:r>
        <w:t xml:space="preserve">mode </w:t>
      </w:r>
      <w:r w:rsidRPr="00BF6232">
        <w:t xml:space="preserve">must be 'Car', which is based on the logical inference that if one departs in a personal vehicle, they should return in it. </w:t>
      </w:r>
      <w:r w:rsidR="00357CB9">
        <w:rPr>
          <w:rFonts w:hint="eastAsia"/>
          <w:lang w:eastAsia="ko-KR"/>
        </w:rPr>
        <w:t>We</w:t>
      </w:r>
      <w:r w:rsidRPr="00BF6232">
        <w:t xml:space="preserve"> exclude</w:t>
      </w:r>
      <w:r w:rsidR="00357CB9">
        <w:rPr>
          <w:rFonts w:hint="eastAsia"/>
          <w:lang w:eastAsia="ko-KR"/>
        </w:rPr>
        <w:t>d</w:t>
      </w:r>
      <w:r w:rsidRPr="00BF6232">
        <w:t xml:space="preserve"> outliers such as taxi usage, focusing solely on personal vehicle usage. The second condition pertains to non-round trips, where a change in trip mode implies the inability to retrieve a car left at a previous location, necessitating all subsequent trip modes to be 'Car'. </w:t>
      </w:r>
    </w:p>
    <w:p w14:paraId="64899EDA" w14:textId="114A3BDE" w:rsidR="007F6CE1" w:rsidRDefault="0060200F" w:rsidP="0060200F">
      <w:pPr>
        <w:pStyle w:val="Heading3"/>
      </w:pPr>
      <w:r>
        <w:rPr>
          <w:rFonts w:hint="eastAsia"/>
        </w:rPr>
        <w:t>3.3.5. Spatial trip route estimator</w:t>
      </w:r>
    </w:p>
    <w:p w14:paraId="0BE3B420" w14:textId="3B90A1AC" w:rsidR="00BD50C0" w:rsidRDefault="00BD50C0" w:rsidP="00BD50C0">
      <w:r w:rsidRPr="00164090">
        <w:t>In the Spatial Trip Route Estimator, destinations for each trip purpose</w:t>
      </w:r>
      <w:r>
        <w:t xml:space="preserve"> (</w:t>
      </w:r>
      <w:r>
        <w:rPr>
          <w:rFonts w:hint="eastAsia"/>
        </w:rPr>
        <w:t>C</w:t>
      </w:r>
      <w:r>
        <w:t>BG level)</w:t>
      </w:r>
      <w:r w:rsidRPr="00164090">
        <w:t xml:space="preserve"> are determined based on the interaction between distance, land use, and the agents' choices.</w:t>
      </w:r>
      <w:r>
        <w:t xml:space="preserve"> </w:t>
      </w:r>
      <w:r w:rsidRPr="00C76484">
        <w:t xml:space="preserve">Subsequently, through logical and space-time constraints, an optimal final schedule for </w:t>
      </w:r>
      <w:proofErr w:type="gramStart"/>
      <w:r w:rsidRPr="00C76484">
        <w:t>each individual</w:t>
      </w:r>
      <w:proofErr w:type="gramEnd"/>
      <w:r w:rsidRPr="00C76484">
        <w:t xml:space="preserve"> is generated.</w:t>
      </w:r>
    </w:p>
    <w:p w14:paraId="3981D8D6" w14:textId="46B31FAC" w:rsidR="00BD50C0" w:rsidRDefault="00BD50C0" w:rsidP="00BD50C0">
      <w:r w:rsidRPr="00CB612A">
        <w:t xml:space="preserve">Equation </w:t>
      </w:r>
      <w:r w:rsidR="00506F64">
        <w:rPr>
          <w:rFonts w:hint="eastAsia"/>
        </w:rPr>
        <w:t>3</w:t>
      </w:r>
      <w:r w:rsidRPr="00CB612A">
        <w:t xml:space="preserve"> is utilized to probabilistically determine the destination D</w:t>
      </w:r>
      <w:r w:rsidR="00D4721E">
        <w:rPr>
          <w:rFonts w:hint="eastAsia"/>
        </w:rPr>
        <w:t xml:space="preserve"> </w:t>
      </w:r>
      <w:r w:rsidRPr="00CB612A">
        <w:t>for each trip purpose. The initial probabilities are</w:t>
      </w:r>
      <w:r>
        <w:t xml:space="preserve"> computed</w:t>
      </w:r>
      <w:r w:rsidRPr="00CB612A">
        <w:t xml:space="preserve"> based on </w:t>
      </w:r>
      <w:r>
        <w:t>observed monthly</w:t>
      </w:r>
      <w:r w:rsidRPr="00CB612A">
        <w:t xml:space="preserve"> records of destination choices from the origin area A, derived from </w:t>
      </w:r>
      <w:proofErr w:type="spellStart"/>
      <w:r w:rsidRPr="00CB612A">
        <w:t>SafeGraph</w:t>
      </w:r>
      <w:proofErr w:type="spellEnd"/>
      <w:r w:rsidRPr="00CB612A">
        <w:t xml:space="preserve"> data. Since this study involves reverse estimation of </w:t>
      </w:r>
      <w:r w:rsidR="00D4721E">
        <w:rPr>
          <w:rFonts w:hint="eastAsia"/>
        </w:rPr>
        <w:t xml:space="preserve">past </w:t>
      </w:r>
      <w:r w:rsidRPr="00CB612A">
        <w:t xml:space="preserve">travel, observed travel data </w:t>
      </w:r>
      <w:r>
        <w:t xml:space="preserve">can be </w:t>
      </w:r>
      <w:r w:rsidRPr="00CB612A">
        <w:t>used to establish initial destination choices</w:t>
      </w:r>
      <w:r>
        <w:t xml:space="preserve">. </w:t>
      </w:r>
      <w:r w:rsidRPr="00CB612A">
        <w:t>However, for predictions</w:t>
      </w:r>
      <w:r>
        <w:t xml:space="preserve"> without previous travel data</w:t>
      </w:r>
      <w:r w:rsidRPr="00CB612A">
        <w:t>, this probability can be set to 1</w:t>
      </w:r>
      <w:r>
        <w:t xml:space="preserve"> that is only affected by other parameters.</w:t>
      </w:r>
    </w:p>
    <w:p w14:paraId="45685FD6" w14:textId="77777777" w:rsidR="00BD50C0" w:rsidRDefault="00BD50C0" w:rsidP="00BD50C0">
      <w:r w:rsidRPr="00B20B05">
        <w:t xml:space="preserve">Since the </w:t>
      </w:r>
      <w:proofErr w:type="spellStart"/>
      <w:r w:rsidRPr="00B20B05">
        <w:t>SafeGraph</w:t>
      </w:r>
      <w:proofErr w:type="spellEnd"/>
      <w:r w:rsidRPr="00B20B05">
        <w:t xml:space="preserve"> data is not categorized by trip purpose but solely aggregated as counts, </w:t>
      </w:r>
      <w:r w:rsidRPr="00CB612A">
        <w:t>two formulas are multiplied to calculate the probability for each trip purpose-specific destination. The first</w:t>
      </w:r>
      <w:r>
        <w:t xml:space="preserve"> formula</w:t>
      </w:r>
      <w:r w:rsidRPr="00CB612A">
        <w:t xml:space="preserve"> is the probability based on the count of places related to trip purpose t</w:t>
      </w:r>
      <w:r>
        <w:t xml:space="preserve">, denoted as </w:t>
      </w:r>
      <m:oMath>
        <m:sSup>
          <m:sSupPr>
            <m:ctrlPr>
              <w:rPr>
                <w:rFonts w:ascii="Cambria Math" w:hAnsi="Cambria Math"/>
                <w:i/>
              </w:rPr>
            </m:ctrlPr>
          </m:sSupPr>
          <m:e>
            <m:r>
              <w:rPr>
                <w:rFonts w:ascii="Cambria Math" w:hAnsi="Cambria Math"/>
              </w:rPr>
              <m:t>C</m:t>
            </m:r>
          </m:e>
          <m:sup>
            <m:r>
              <w:rPr>
                <w:rFonts w:ascii="Cambria Math" w:hAnsi="Cambria Math"/>
              </w:rPr>
              <m:t>(t)</m:t>
            </m:r>
          </m:sup>
        </m:sSup>
      </m:oMath>
      <w:r w:rsidRPr="00CB612A">
        <w:t>,</w:t>
      </w:r>
      <w:r>
        <w:t xml:space="preserve"> </w:t>
      </w:r>
      <w:r>
        <w:lastRenderedPageBreak/>
        <w:t>obtained from</w:t>
      </w:r>
      <w:r w:rsidRPr="00CB612A">
        <w:t xml:space="preserve"> land use</w:t>
      </w:r>
      <w:r>
        <w:t xml:space="preserve"> data</w:t>
      </w:r>
      <w:r w:rsidRPr="00CB612A">
        <w:t xml:space="preserve">. This probability increases if there are more places related to the trip purpose in the land use, and its weight is designated as </w:t>
      </w:r>
      <m:oMath>
        <m:sSub>
          <m:sSubPr>
            <m:ctrlPr>
              <w:rPr>
                <w:rFonts w:ascii="Cambria Math" w:hAnsi="Cambria Math"/>
                <w:i/>
              </w:rPr>
            </m:ctrlPr>
          </m:sSubPr>
          <m:e>
            <m:r>
              <w:rPr>
                <w:rFonts w:ascii="Cambria Math" w:hAnsi="Cambria Math"/>
              </w:rPr>
              <m:t>W</m:t>
            </m:r>
          </m:e>
          <m:sub>
            <m:r>
              <w:rPr>
                <w:rFonts w:ascii="Cambria Math" w:hAnsi="Cambria Math"/>
              </w:rPr>
              <m:t>s</m:t>
            </m:r>
          </m:sub>
        </m:sSub>
      </m:oMath>
      <w:r w:rsidRPr="00CB612A">
        <w:t>, named 'spatial attractiveness</w:t>
      </w:r>
      <w:r>
        <w:t xml:space="preserve"> </w:t>
      </w:r>
      <w:bookmarkStart w:id="24" w:name="_Hlk157603589"/>
      <w:r>
        <w:t>weight</w:t>
      </w:r>
      <w:r w:rsidRPr="00CB612A">
        <w:t>'</w:t>
      </w:r>
      <w:bookmarkEnd w:id="24"/>
      <w:r w:rsidRPr="00CB612A">
        <w:t xml:space="preserve">. The second is a </w:t>
      </w:r>
      <w:bookmarkStart w:id="25" w:name="_Hlk157603599"/>
      <w:r w:rsidRPr="00CB612A">
        <w:t xml:space="preserve">distance sensitivity </w:t>
      </w:r>
      <w:bookmarkEnd w:id="25"/>
      <w:r w:rsidRPr="00CB612A">
        <w:t xml:space="preserve">formula based on the distance decay function. A higher weight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Pr="00CB612A">
        <w:t xml:space="preserve"> indicates that the distance </w:t>
      </w:r>
      <m:oMath>
        <m:r>
          <w:rPr>
            <w:rFonts w:ascii="Cambria Math" w:hAnsi="Cambria Math"/>
          </w:rPr>
          <m:t>d</m:t>
        </m:r>
        <m:d>
          <m:dPr>
            <m:ctrlPr>
              <w:rPr>
                <w:rFonts w:ascii="Cambria Math" w:hAnsi="Cambria Math"/>
                <w:i/>
              </w:rPr>
            </m:ctrlPr>
          </m:dPr>
          <m:e>
            <m:r>
              <w:rPr>
                <w:rFonts w:ascii="Cambria Math" w:hAnsi="Cambria Math"/>
              </w:rPr>
              <m:t>A, D</m:t>
            </m:r>
          </m:e>
        </m:d>
      </m:oMath>
      <w:r>
        <w:t xml:space="preserve"> </w:t>
      </w:r>
      <w:r w:rsidRPr="00CB612A">
        <w:t>between the origin and the destination significantly influences the choice of destination, whereas a lower weight implies that distance is not a major factor.</w:t>
      </w:r>
    </w:p>
    <w:p w14:paraId="7E8023FF" w14:textId="3EB6B691" w:rsidR="00F40AB5" w:rsidRDefault="00896F87" w:rsidP="00F40AB5">
      <w:pPr>
        <w:pStyle w:val="ThesisNormal"/>
        <w:spacing w:line="360" w:lineRule="auto"/>
        <w:jc w:val="right"/>
        <w:rPr>
          <w:kern w:val="2"/>
          <w:szCs w:val="24"/>
          <w:lang w:eastAsia="ko-KR"/>
        </w:rPr>
      </w:pPr>
      <w:r>
        <w:rPr>
          <w:rFonts w:hint="eastAsia"/>
          <w:kern w:val="2"/>
          <w:szCs w:val="24"/>
          <w:lang w:eastAsia="ko-KR"/>
        </w:rPr>
        <w:t xml:space="preserve"> </w:t>
      </w:r>
      <m:oMath>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P</m:t>
            </m:r>
          </m:e>
          <m:sub>
            <m:r>
              <w:rPr>
                <w:rFonts w:ascii="Cambria Math" w:eastAsia="맑은 고딕" w:hAnsi="Cambria Math" w:cs="Times New Roman"/>
                <w:kern w:val="2"/>
                <w:szCs w:val="24"/>
                <w:lang w:eastAsia="ko-KR"/>
              </w:rPr>
              <m:t>t</m:t>
            </m:r>
          </m:sub>
        </m:sSub>
        <m:d>
          <m:dPr>
            <m:ctrlPr>
              <w:rPr>
                <w:rFonts w:ascii="Cambria Math" w:eastAsia="맑은 고딕" w:hAnsi="Cambria Math" w:cs="Times New Roman"/>
                <w:i/>
                <w:kern w:val="2"/>
                <w:szCs w:val="24"/>
                <w:lang w:eastAsia="ko-KR"/>
              </w:rPr>
            </m:ctrlPr>
          </m:dPr>
          <m:e>
            <m:r>
              <w:rPr>
                <w:rFonts w:ascii="Cambria Math" w:eastAsia="맑은 고딕" w:hAnsi="Cambria Math" w:cs="Times New Roman"/>
                <w:kern w:val="2"/>
                <w:szCs w:val="24"/>
                <w:lang w:eastAsia="ko-KR"/>
              </w:rPr>
              <m:t>A→D</m:t>
            </m:r>
          </m:e>
        </m:d>
        <m:r>
          <w:rPr>
            <w:rFonts w:ascii="Cambria Math" w:eastAsia="맑은 고딕" w:hAnsi="Cambria Math" w:cs="Times New Roman"/>
            <w:kern w:val="2"/>
            <w:szCs w:val="24"/>
            <w:lang w:eastAsia="ko-KR"/>
          </w:rPr>
          <m:t>=</m:t>
        </m:r>
        <w:bookmarkStart w:id="26" w:name="_Hlk153799806"/>
        <m:f>
          <m:fPr>
            <m:ctrlPr>
              <w:rPr>
                <w:rFonts w:ascii="Cambria Math" w:eastAsia="맑은 고딕" w:hAnsi="Cambria Math" w:cs="Times New Roman"/>
                <w:i/>
                <w:kern w:val="2"/>
                <w:szCs w:val="24"/>
                <w:lang w:eastAsia="ko-KR"/>
              </w:rPr>
            </m:ctrlPr>
          </m:fPr>
          <m:num>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k</m:t>
                </m:r>
              </m:e>
              <m:sub>
                <m:r>
                  <w:rPr>
                    <w:rFonts w:ascii="Cambria Math" w:eastAsia="맑은 고딕" w:hAnsi="Cambria Math" w:cs="Times New Roman"/>
                    <w:kern w:val="2"/>
                    <w:szCs w:val="24"/>
                    <w:lang w:eastAsia="ko-KR"/>
                  </w:rPr>
                  <m:t>A→D</m:t>
                </m:r>
              </m:sub>
            </m:sSub>
          </m:num>
          <m:den>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k</m:t>
                </m:r>
              </m:e>
              <m:sub>
                <m:r>
                  <w:rPr>
                    <w:rFonts w:ascii="Cambria Math" w:eastAsia="맑은 고딕" w:hAnsi="Cambria Math" w:cs="Times New Roman"/>
                    <w:kern w:val="2"/>
                    <w:szCs w:val="24"/>
                    <w:lang w:eastAsia="ko-KR"/>
                  </w:rPr>
                  <m:t>A</m:t>
                </m:r>
              </m:sub>
            </m:sSub>
          </m:den>
        </m:f>
        <m:r>
          <w:rPr>
            <w:rFonts w:ascii="Cambria Math" w:eastAsia="맑은 고딕" w:hAnsi="Cambria Math" w:cs="Times New Roman"/>
            <w:kern w:val="2"/>
            <w:szCs w:val="24"/>
            <w:lang w:eastAsia="ko-KR"/>
          </w:rPr>
          <m:t>×</m:t>
        </m:r>
        <m:sSup>
          <m:sSupPr>
            <m:ctrlPr>
              <w:rPr>
                <w:rFonts w:ascii="Cambria Math" w:eastAsia="맑은 고딕" w:hAnsi="Cambria Math" w:cs="Times New Roman"/>
                <w:i/>
                <w:kern w:val="2"/>
                <w:szCs w:val="24"/>
                <w:lang w:eastAsia="ko-KR"/>
              </w:rPr>
            </m:ctrlPr>
          </m:sSupPr>
          <m:e>
            <m:d>
              <m:dPr>
                <m:ctrlPr>
                  <w:rPr>
                    <w:rFonts w:ascii="Cambria Math" w:eastAsia="맑은 고딕" w:hAnsi="Cambria Math" w:cs="Times New Roman"/>
                    <w:i/>
                    <w:kern w:val="2"/>
                    <w:szCs w:val="24"/>
                    <w:lang w:eastAsia="ko-KR"/>
                  </w:rPr>
                </m:ctrlPr>
              </m:dPr>
              <m:e>
                <m:f>
                  <m:fPr>
                    <m:ctrlPr>
                      <w:rPr>
                        <w:rFonts w:ascii="Cambria Math" w:eastAsia="맑은 고딕" w:hAnsi="Cambria Math" w:cs="Times New Roman"/>
                        <w:i/>
                        <w:kern w:val="2"/>
                        <w:szCs w:val="24"/>
                        <w:lang w:eastAsia="ko-KR"/>
                      </w:rPr>
                    </m:ctrlPr>
                  </m:fPr>
                  <m:num>
                    <m:sSup>
                      <m:sSupPr>
                        <m:ctrlPr>
                          <w:rPr>
                            <w:rFonts w:ascii="Cambria Math" w:eastAsia="맑은 고딕" w:hAnsi="Cambria Math" w:cs="Times New Roman"/>
                            <w:i/>
                            <w:kern w:val="2"/>
                            <w:szCs w:val="24"/>
                            <w:lang w:eastAsia="ko-KR"/>
                          </w:rPr>
                        </m:ctrlPr>
                      </m:sSupPr>
                      <m:e>
                        <m:r>
                          <w:rPr>
                            <w:rFonts w:ascii="Cambria Math" w:eastAsia="맑은 고딕" w:hAnsi="Cambria Math" w:cs="Times New Roman"/>
                            <w:kern w:val="2"/>
                            <w:szCs w:val="24"/>
                            <w:lang w:eastAsia="ko-KR"/>
                          </w:rPr>
                          <m:t>C</m:t>
                        </m:r>
                      </m:e>
                      <m:sup>
                        <m:d>
                          <m:dPr>
                            <m:ctrlPr>
                              <w:rPr>
                                <w:rFonts w:ascii="Cambria Math" w:eastAsia="맑은 고딕" w:hAnsi="Cambria Math" w:cs="Times New Roman"/>
                                <w:i/>
                                <w:kern w:val="2"/>
                                <w:szCs w:val="24"/>
                                <w:lang w:eastAsia="ko-KR"/>
                              </w:rPr>
                            </m:ctrlPr>
                          </m:dPr>
                          <m:e>
                            <m:r>
                              <w:rPr>
                                <w:rFonts w:ascii="Cambria Math" w:eastAsia="맑은 고딕" w:hAnsi="Cambria Math" w:cs="Times New Roman"/>
                                <w:kern w:val="2"/>
                                <w:szCs w:val="24"/>
                                <w:lang w:eastAsia="ko-KR"/>
                              </w:rPr>
                              <m:t>t</m:t>
                            </m:r>
                          </m:e>
                        </m:d>
                      </m:sup>
                    </m:sSup>
                    <m:d>
                      <m:dPr>
                        <m:ctrlPr>
                          <w:rPr>
                            <w:rFonts w:ascii="Cambria Math" w:eastAsia="맑은 고딕" w:hAnsi="Cambria Math" w:cs="Times New Roman"/>
                            <w:i/>
                            <w:kern w:val="2"/>
                            <w:szCs w:val="24"/>
                            <w:lang w:eastAsia="ko-KR"/>
                          </w:rPr>
                        </m:ctrlPr>
                      </m:dPr>
                      <m:e>
                        <m:r>
                          <w:rPr>
                            <w:rFonts w:ascii="Cambria Math" w:eastAsia="맑은 고딕" w:hAnsi="Cambria Math" w:cs="Times New Roman"/>
                            <w:kern w:val="2"/>
                            <w:szCs w:val="24"/>
                            <w:lang w:eastAsia="ko-KR"/>
                          </w:rPr>
                          <m:t>D</m:t>
                        </m:r>
                      </m:e>
                    </m:d>
                  </m:num>
                  <m:den>
                    <m:nary>
                      <m:naryPr>
                        <m:chr m:val="∑"/>
                        <m:limLoc m:val="undOvr"/>
                        <m:supHide m:val="1"/>
                        <m:ctrlPr>
                          <w:rPr>
                            <w:rFonts w:ascii="Cambria Math" w:eastAsia="맑은 고딕" w:hAnsi="Cambria Math" w:cs="Times New Roman"/>
                            <w:i/>
                            <w:kern w:val="2"/>
                            <w:szCs w:val="24"/>
                            <w:lang w:eastAsia="ko-KR"/>
                          </w:rPr>
                        </m:ctrlPr>
                      </m:naryPr>
                      <m:sub>
                        <m:r>
                          <w:rPr>
                            <w:rFonts w:ascii="Cambria Math" w:eastAsia="맑은 고딕" w:hAnsi="Cambria Math" w:cs="Times New Roman"/>
                            <w:kern w:val="2"/>
                            <w:szCs w:val="24"/>
                            <w:lang w:eastAsia="ko-KR"/>
                          </w:rPr>
                          <m:t>j</m:t>
                        </m:r>
                      </m:sub>
                      <m:sup/>
                      <m:e>
                        <m:sSup>
                          <m:sSupPr>
                            <m:ctrlPr>
                              <w:rPr>
                                <w:rFonts w:ascii="Cambria Math" w:eastAsia="맑은 고딕" w:hAnsi="Cambria Math" w:cs="Times New Roman"/>
                                <w:i/>
                                <w:kern w:val="2"/>
                                <w:szCs w:val="24"/>
                                <w:lang w:eastAsia="ko-KR"/>
                              </w:rPr>
                            </m:ctrlPr>
                          </m:sSupPr>
                          <m:e>
                            <m:r>
                              <w:rPr>
                                <w:rFonts w:ascii="Cambria Math" w:eastAsia="맑은 고딕" w:hAnsi="Cambria Math" w:cs="Times New Roman"/>
                                <w:kern w:val="2"/>
                                <w:szCs w:val="24"/>
                                <w:lang w:eastAsia="ko-KR"/>
                              </w:rPr>
                              <m:t>C</m:t>
                            </m:r>
                          </m:e>
                          <m:sup>
                            <m:d>
                              <m:dPr>
                                <m:ctrlPr>
                                  <w:rPr>
                                    <w:rFonts w:ascii="Cambria Math" w:eastAsia="맑은 고딕" w:hAnsi="Cambria Math" w:cs="Times New Roman"/>
                                    <w:i/>
                                    <w:kern w:val="2"/>
                                    <w:szCs w:val="24"/>
                                    <w:lang w:eastAsia="ko-KR"/>
                                  </w:rPr>
                                </m:ctrlPr>
                              </m:dPr>
                              <m:e>
                                <m:r>
                                  <w:rPr>
                                    <w:rFonts w:ascii="Cambria Math" w:eastAsia="맑은 고딕" w:hAnsi="Cambria Math" w:cs="Times New Roman"/>
                                    <w:kern w:val="2"/>
                                    <w:szCs w:val="24"/>
                                    <w:lang w:eastAsia="ko-KR"/>
                                  </w:rPr>
                                  <m:t>t</m:t>
                                </m:r>
                              </m:e>
                            </m:d>
                          </m:sup>
                        </m:sSup>
                        <m:d>
                          <m:dPr>
                            <m:ctrlPr>
                              <w:rPr>
                                <w:rFonts w:ascii="Cambria Math" w:eastAsia="맑은 고딕" w:hAnsi="Cambria Math" w:cs="Times New Roman"/>
                                <w:i/>
                                <w:kern w:val="2"/>
                                <w:szCs w:val="24"/>
                                <w:lang w:eastAsia="ko-KR"/>
                              </w:rPr>
                            </m:ctrlPr>
                          </m:dPr>
                          <m:e>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D</m:t>
                                </m:r>
                              </m:e>
                              <m:sub>
                                <m:r>
                                  <w:rPr>
                                    <w:rFonts w:ascii="Cambria Math" w:eastAsia="맑은 고딕" w:hAnsi="Cambria Math" w:cs="Times New Roman"/>
                                    <w:kern w:val="2"/>
                                    <w:szCs w:val="24"/>
                                    <w:lang w:eastAsia="ko-KR"/>
                                  </w:rPr>
                                  <m:t>j</m:t>
                                </m:r>
                              </m:sub>
                            </m:sSub>
                          </m:e>
                        </m:d>
                      </m:e>
                    </m:nary>
                  </m:den>
                </m:f>
              </m:e>
            </m:d>
          </m:e>
          <m:sup>
            <m:sSubSup>
              <m:sSubSupPr>
                <m:ctrlPr>
                  <w:rPr>
                    <w:rFonts w:ascii="Cambria Math" w:eastAsia="맑은 고딕" w:hAnsi="Cambria Math" w:cs="Times New Roman"/>
                    <w:i/>
                    <w:kern w:val="2"/>
                    <w:szCs w:val="24"/>
                    <w:lang w:eastAsia="ko-KR"/>
                  </w:rPr>
                </m:ctrlPr>
              </m:sSubSupPr>
              <m:e>
                <m:r>
                  <w:rPr>
                    <w:rFonts w:ascii="Cambria Math" w:eastAsia="맑은 고딕" w:hAnsi="Cambria Math" w:cs="Times New Roman"/>
                    <w:kern w:val="2"/>
                    <w:szCs w:val="24"/>
                    <w:lang w:eastAsia="ko-KR"/>
                  </w:rPr>
                  <m:t>W</m:t>
                </m:r>
              </m:e>
              <m:sub>
                <m:r>
                  <w:rPr>
                    <w:rFonts w:ascii="Cambria Math" w:eastAsia="맑은 고딕" w:hAnsi="Cambria Math" w:cs="Times New Roman"/>
                    <w:kern w:val="2"/>
                    <w:szCs w:val="24"/>
                    <w:lang w:eastAsia="ko-KR"/>
                  </w:rPr>
                  <m:t>s</m:t>
                </m:r>
              </m:sub>
              <m:sup>
                <m:d>
                  <m:dPr>
                    <m:ctrlPr>
                      <w:rPr>
                        <w:rFonts w:ascii="Cambria Math" w:eastAsia="맑은 고딕" w:hAnsi="Cambria Math" w:cs="Times New Roman"/>
                        <w:i/>
                        <w:kern w:val="2"/>
                        <w:szCs w:val="24"/>
                        <w:lang w:eastAsia="ko-KR"/>
                      </w:rPr>
                    </m:ctrlPr>
                  </m:dPr>
                  <m:e>
                    <m:r>
                      <w:rPr>
                        <w:rFonts w:ascii="Cambria Math" w:eastAsia="맑은 고딕" w:hAnsi="Cambria Math" w:cs="Times New Roman"/>
                        <w:kern w:val="2"/>
                        <w:szCs w:val="24"/>
                        <w:lang w:eastAsia="ko-KR"/>
                      </w:rPr>
                      <m:t>t</m:t>
                    </m:r>
                  </m:e>
                </m:d>
              </m:sup>
            </m:sSubSup>
          </m:sup>
        </m:sSup>
        <w:bookmarkEnd w:id="26"/>
        <m:r>
          <m:rPr>
            <m:sty m:val="p"/>
          </m:rPr>
          <w:rPr>
            <w:rFonts w:ascii="Cambria Math" w:eastAsia="맑은 고딕" w:hAnsi="Cambria Math" w:cs="Times New Roman"/>
            <w:kern w:val="2"/>
            <w:szCs w:val="24"/>
            <w:lang w:eastAsia="ko-KR"/>
          </w:rPr>
          <m:t>×</m:t>
        </m:r>
        <m:sSup>
          <m:sSupPr>
            <m:ctrlPr>
              <w:rPr>
                <w:rFonts w:ascii="Cambria Math" w:eastAsia="맑은 고딕" w:hAnsi="Cambria Math" w:cs="Times New Roman"/>
                <w:kern w:val="2"/>
                <w:szCs w:val="24"/>
                <w:lang w:eastAsia="ko-KR"/>
              </w:rPr>
            </m:ctrlPr>
          </m:sSupPr>
          <m:e>
            <m:r>
              <m:rPr>
                <m:sty m:val="p"/>
              </m:rPr>
              <w:rPr>
                <w:rFonts w:ascii="Cambria Math" w:eastAsia="맑은 고딕" w:hAnsi="Cambria Math" w:cs="Times New Roman"/>
                <w:kern w:val="2"/>
                <w:szCs w:val="24"/>
                <w:lang w:eastAsia="ko-KR"/>
              </w:rPr>
              <m:t>e</m:t>
            </m:r>
          </m:e>
          <m:sup>
            <m:r>
              <w:rPr>
                <w:rFonts w:ascii="Cambria Math" w:eastAsia="맑은 고딕" w:hAnsi="Cambria Math" w:cs="Times New Roman"/>
                <w:kern w:val="2"/>
                <w:szCs w:val="24"/>
                <w:lang w:eastAsia="ko-KR"/>
              </w:rPr>
              <m:t>-</m:t>
            </m:r>
            <m:sSubSup>
              <m:sSubSupPr>
                <m:ctrlPr>
                  <w:rPr>
                    <w:rFonts w:ascii="Cambria Math" w:eastAsia="맑은 고딕" w:hAnsi="Cambria Math" w:cs="Times New Roman"/>
                    <w:i/>
                    <w:kern w:val="2"/>
                    <w:szCs w:val="24"/>
                    <w:lang w:eastAsia="ko-KR"/>
                  </w:rPr>
                </m:ctrlPr>
              </m:sSubSupPr>
              <m:e>
                <m:r>
                  <w:rPr>
                    <w:rFonts w:ascii="Cambria Math" w:eastAsia="맑은 고딕" w:hAnsi="Cambria Math" w:cs="Times New Roman"/>
                    <w:kern w:val="2"/>
                    <w:szCs w:val="24"/>
                    <w:lang w:eastAsia="ko-KR"/>
                  </w:rPr>
                  <m:t>W</m:t>
                </m:r>
              </m:e>
              <m:sub>
                <m:r>
                  <w:rPr>
                    <w:rFonts w:ascii="Cambria Math" w:eastAsia="맑은 고딕" w:hAnsi="Cambria Math" w:cs="Times New Roman"/>
                    <w:kern w:val="2"/>
                    <w:szCs w:val="24"/>
                    <w:lang w:eastAsia="ko-KR"/>
                  </w:rPr>
                  <m:t>d</m:t>
                </m:r>
              </m:sub>
              <m:sup>
                <m:d>
                  <m:dPr>
                    <m:ctrlPr>
                      <w:rPr>
                        <w:rFonts w:ascii="Cambria Math" w:eastAsia="맑은 고딕" w:hAnsi="Cambria Math" w:cs="Times New Roman"/>
                        <w:i/>
                        <w:kern w:val="2"/>
                        <w:szCs w:val="24"/>
                        <w:lang w:eastAsia="ko-KR"/>
                      </w:rPr>
                    </m:ctrlPr>
                  </m:dPr>
                  <m:e>
                    <m:r>
                      <w:rPr>
                        <w:rFonts w:ascii="Cambria Math" w:eastAsia="맑은 고딕" w:hAnsi="Cambria Math" w:cs="Times New Roman"/>
                        <w:kern w:val="2"/>
                        <w:szCs w:val="24"/>
                        <w:lang w:eastAsia="ko-KR"/>
                      </w:rPr>
                      <m:t>t</m:t>
                    </m:r>
                  </m:e>
                </m:d>
              </m:sup>
            </m:sSubSup>
            <m:r>
              <w:rPr>
                <w:rFonts w:ascii="Cambria Math" w:eastAsia="맑은 고딕" w:hAnsi="Cambria Math" w:cs="Times New Roman"/>
                <w:kern w:val="2"/>
                <w:szCs w:val="24"/>
                <w:lang w:eastAsia="ko-KR"/>
              </w:rPr>
              <m:t>∙d</m:t>
            </m:r>
            <m:d>
              <m:dPr>
                <m:ctrlPr>
                  <w:rPr>
                    <w:rFonts w:ascii="Cambria Math" w:eastAsia="맑은 고딕" w:hAnsi="Cambria Math" w:cs="Times New Roman"/>
                    <w:i/>
                    <w:kern w:val="2"/>
                    <w:szCs w:val="24"/>
                    <w:lang w:eastAsia="ko-KR"/>
                  </w:rPr>
                </m:ctrlPr>
              </m:dPr>
              <m:e>
                <m:r>
                  <w:rPr>
                    <w:rFonts w:ascii="Cambria Math" w:eastAsia="맑은 고딕" w:hAnsi="Cambria Math" w:cs="Times New Roman"/>
                    <w:kern w:val="2"/>
                    <w:szCs w:val="24"/>
                    <w:lang w:eastAsia="ko-KR"/>
                  </w:rPr>
                  <m:t>A,D</m:t>
                </m:r>
              </m:e>
            </m:d>
          </m:sup>
        </m:sSup>
        <m:r>
          <m:rPr>
            <m:sty m:val="p"/>
          </m:rPr>
          <w:rPr>
            <w:rFonts w:ascii="Cambria Math" w:eastAsia="맑은 고딕" w:hAnsi="Cambria Math" w:cs="Times New Roman"/>
            <w:kern w:val="2"/>
            <w:szCs w:val="24"/>
            <w:lang w:eastAsia="ko-KR"/>
          </w:rPr>
          <m:t xml:space="preserve">                                     </m:t>
        </m:r>
      </m:oMath>
      <w:r w:rsidR="00F40AB5">
        <w:rPr>
          <w:kern w:val="2"/>
          <w:szCs w:val="24"/>
          <w:lang w:eastAsia="ko-KR"/>
        </w:rPr>
        <w:t>(</w:t>
      </w:r>
      <w:r w:rsidR="001804E1">
        <w:rPr>
          <w:rFonts w:hint="eastAsia"/>
          <w:kern w:val="2"/>
          <w:szCs w:val="24"/>
          <w:lang w:eastAsia="ko-KR"/>
        </w:rPr>
        <w:t>3</w:t>
      </w:r>
      <w:r w:rsidR="00F40AB5">
        <w:rPr>
          <w:kern w:val="2"/>
          <w:szCs w:val="24"/>
          <w:lang w:eastAsia="ko-KR"/>
        </w:rPr>
        <w:t>)</w:t>
      </w:r>
    </w:p>
    <w:p w14:paraId="1B91FD75" w14:textId="132E2452" w:rsidR="00325E4D" w:rsidRDefault="00900D81" w:rsidP="00325E4D">
      <w:r>
        <w:t xml:space="preserve">Once the trip destination for each trip purpose is assigned, </w:t>
      </w:r>
      <w:r w:rsidR="00E9552E" w:rsidRPr="00E9552E">
        <w:t xml:space="preserve">trip distances and durations are estimated using OpenStreetMap (OSM) data via the </w:t>
      </w:r>
      <w:proofErr w:type="spellStart"/>
      <w:r w:rsidR="00E9552E" w:rsidRPr="00E9552E">
        <w:t>OSMnx</w:t>
      </w:r>
      <w:proofErr w:type="spellEnd"/>
      <w:r w:rsidR="00E9552E" w:rsidRPr="00E9552E">
        <w:t xml:space="preserve"> Python library. Given the </w:t>
      </w:r>
      <w:r w:rsidR="00443548">
        <w:rPr>
          <w:rFonts w:hint="eastAsia"/>
        </w:rPr>
        <w:t xml:space="preserve">high </w:t>
      </w:r>
      <w:r w:rsidR="00E9552E" w:rsidRPr="00E9552E">
        <w:t xml:space="preserve">computational demands of calculating network distances for all trips, a sampling approach was adopted. In Milwaukee, random points across Census Block Groups (CBGs) were selected to calculate the ratio of network road distance to straight-line distance, resulting in a factor of 1.223. Thus, a straight-line distance of 10 </w:t>
      </w:r>
      <w:del w:id="27" w:author="Moongi Choi" w:date="2024-03-26T14:53:00Z" w16du:dateUtc="2024-03-26T20:53:00Z">
        <w:r w:rsidR="00E9552E" w:rsidRPr="00E9552E" w:rsidDel="00695E3D">
          <w:delText xml:space="preserve">miles </w:delText>
        </w:r>
      </w:del>
      <w:ins w:id="28" w:author="Moongi Choi" w:date="2024-03-26T14:53:00Z" w16du:dateUtc="2024-03-26T20:53:00Z">
        <w:r w:rsidR="00695E3D">
          <w:rPr>
            <w:rFonts w:hint="eastAsia"/>
          </w:rPr>
          <w:t>km</w:t>
        </w:r>
        <w:r w:rsidR="00695E3D" w:rsidRPr="00E9552E">
          <w:t xml:space="preserve"> </w:t>
        </w:r>
      </w:ins>
      <w:r w:rsidR="00E9552E" w:rsidRPr="00E9552E">
        <w:t xml:space="preserve">translates to an estimated trip distance of 12.23 </w:t>
      </w:r>
      <w:del w:id="29" w:author="Moongi Choi" w:date="2024-03-26T14:53:00Z" w16du:dateUtc="2024-03-26T20:53:00Z">
        <w:r w:rsidR="00E9552E" w:rsidRPr="00E9552E" w:rsidDel="00695E3D">
          <w:delText>miles</w:delText>
        </w:r>
      </w:del>
      <w:ins w:id="30" w:author="Moongi Choi" w:date="2024-03-26T14:53:00Z" w16du:dateUtc="2024-03-26T20:53:00Z">
        <w:r w:rsidR="00695E3D">
          <w:rPr>
            <w:rFonts w:hint="eastAsia"/>
          </w:rPr>
          <w:t>km</w:t>
        </w:r>
      </w:ins>
      <w:r w:rsidR="00E9552E" w:rsidRPr="00E9552E">
        <w:t>.</w:t>
      </w:r>
    </w:p>
    <w:p w14:paraId="34354B2D" w14:textId="0F49FA16" w:rsidR="00423910" w:rsidRDefault="00432F87" w:rsidP="00FA3A7C">
      <w:r>
        <w:t>To compute the trip duration of each trip, s</w:t>
      </w:r>
      <w:r w:rsidRPr="00663168">
        <w:t>peed settings for different trip modes were based on the study by Alves et al. (2020). Walking speeds varied by age group (</w:t>
      </w:r>
      <w:r>
        <w:t>c</w:t>
      </w:r>
      <w:r w:rsidRPr="00663168">
        <w:t xml:space="preserve">hild, </w:t>
      </w:r>
      <w:r>
        <w:t>t</w:t>
      </w:r>
      <w:r w:rsidRPr="00663168">
        <w:t xml:space="preserve">een: 4.82 km/h; </w:t>
      </w:r>
      <w:r>
        <w:t>a</w:t>
      </w:r>
      <w:r w:rsidRPr="00663168">
        <w:t xml:space="preserve">dult: 4.54–4.82 km/h; </w:t>
      </w:r>
      <w:r>
        <w:t>m</w:t>
      </w:r>
      <w:r w:rsidRPr="00663168">
        <w:t>id</w:t>
      </w:r>
      <w:r>
        <w:t>-a</w:t>
      </w:r>
      <w:r w:rsidRPr="00663168">
        <w:t xml:space="preserve">dult: 4.43–4.54 km/h; </w:t>
      </w:r>
      <w:r>
        <w:t>s</w:t>
      </w:r>
      <w:r w:rsidRPr="00663168">
        <w:t>eniors: 3.42–4.34 km/h). The average speeds for cars, public transportation, and bicycles were derived from Milwaukee’s NHTS subset data, recorded as 39.74 km/h, 18.79 km/h, and 7.72 km/h, respectively.</w:t>
      </w:r>
    </w:p>
    <w:p w14:paraId="76BE98EC" w14:textId="7B2FBAEB" w:rsidR="00423910" w:rsidRDefault="00423910" w:rsidP="00423910">
      <w:r>
        <w:t xml:space="preserve">To estimate optimal travel schedules, </w:t>
      </w:r>
      <w:r w:rsidR="00FA3A7C">
        <w:rPr>
          <w:rFonts w:hint="eastAsia"/>
        </w:rPr>
        <w:t>three main</w:t>
      </w:r>
      <w:r>
        <w:t xml:space="preserve"> constraints were applied: limiting the study to the Milwaukee area to focus on internal mobility and COVID-19 exposure; adjusting unrealistic trips, such as converting walking trips over an hour to public transportation; and modifying schedules that result in excessively long trips or an unreasonable number of trips, especially those ending between 2 a.m. and 6 a.m</w:t>
      </w:r>
      <w:r w:rsidR="00FA3A7C">
        <w:rPr>
          <w:rFonts w:hint="eastAsia"/>
        </w:rPr>
        <w:t>.</w:t>
      </w:r>
    </w:p>
    <w:p w14:paraId="2CF3245D" w14:textId="0605B132" w:rsidR="004D222D" w:rsidRDefault="004D222D" w:rsidP="00363855"/>
    <w:p w14:paraId="1EEB8636" w14:textId="4986D277" w:rsidR="004D222D" w:rsidRDefault="0028217A" w:rsidP="0028217A">
      <w:pPr>
        <w:pStyle w:val="Heading1"/>
      </w:pPr>
      <w:r>
        <w:rPr>
          <w:rFonts w:hint="eastAsia"/>
        </w:rPr>
        <w:lastRenderedPageBreak/>
        <w:t>4. Model validation</w:t>
      </w:r>
    </w:p>
    <w:p w14:paraId="3B02BB66" w14:textId="72A637F0" w:rsidR="00D815CE" w:rsidRDefault="00D815CE" w:rsidP="00D815CE">
      <w:r w:rsidRPr="00DF7215">
        <w:t xml:space="preserve">For the calibration of the simulation, the parameters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Pr="00DF7215">
        <w:t xml:space="preserve">,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Pr="00DF7215">
        <w:t>,</w:t>
      </w:r>
      <w:r>
        <w:t xml:space="preserve"> </w:t>
      </w:r>
      <m:oMath>
        <m:sSub>
          <m:sSubPr>
            <m:ctrlPr>
              <w:rPr>
                <w:rFonts w:ascii="Cambria Math" w:hAnsi="Cambria Math"/>
                <w:i/>
              </w:rPr>
            </m:ctrlPr>
          </m:sSubPr>
          <m:e>
            <m:r>
              <w:rPr>
                <w:rFonts w:ascii="Cambria Math" w:hAnsi="Cambria Math"/>
              </w:rPr>
              <m:t>W</m:t>
            </m:r>
          </m:e>
          <m:sub>
            <m:r>
              <w:rPr>
                <w:rFonts w:ascii="Cambria Math" w:hAnsi="Cambria Math"/>
              </w:rPr>
              <m:t>s</m:t>
            </m:r>
          </m:sub>
        </m:sSub>
      </m:oMath>
      <w:r w:rsidRPr="00DF7215">
        <w:t xml:space="preserve">, and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Pr="00DF7215">
        <w:t xml:space="preserve"> were </w:t>
      </w:r>
      <w:r>
        <w:t>employed</w:t>
      </w:r>
      <w:r w:rsidRPr="00DF7215">
        <w:t>, each set to unique values for the 5</w:t>
      </w:r>
      <w:r>
        <w:t>6</w:t>
      </w:r>
      <w:r w:rsidRPr="00DF7215">
        <w:t xml:space="preserve"> CBGs in the study area. Calibration</w:t>
      </w:r>
      <w:r w:rsidR="00102FE6">
        <w:rPr>
          <w:rFonts w:hint="eastAsia"/>
        </w:rPr>
        <w:t xml:space="preserve"> was</w:t>
      </w:r>
      <w:r w:rsidRPr="00DF7215">
        <w:t xml:space="preserve"> employed monthly neighborhood data. This involved comparing the simulated total trip count for one week per month with the observed data to evaluate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Pr="00DF7215">
        <w:t xml:space="preserve">, and calibrating the remaining parameters by comparing the simulated </w:t>
      </w:r>
      <w:r>
        <w:t>spatial travel</w:t>
      </w:r>
      <w:r w:rsidRPr="00DF7215">
        <w:t xml:space="preserve"> flows</w:t>
      </w:r>
      <w:r>
        <w:t xml:space="preserve"> </w:t>
      </w:r>
      <w:r w:rsidRPr="00DF7215">
        <w:t>with the observed data for each month</w:t>
      </w:r>
      <w:r>
        <w:t xml:space="preserve">. </w:t>
      </w:r>
      <w:r w:rsidRPr="000B4AEE">
        <w:t>Population settings for each age group within each CBG, utilized in multiple simulation runs, were sourced from the American Community Survey (ACS) data provided by the Census.</w:t>
      </w:r>
    </w:p>
    <w:p w14:paraId="72DC1A22" w14:textId="77777777" w:rsidR="00D815CE" w:rsidRDefault="00D815CE" w:rsidP="00D815CE">
      <w:r w:rsidRPr="00FD6438">
        <w:t xml:space="preserve">Initially, for the monthly optimal parameter values of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Pr="00FD6438">
        <w:t>, we generated t</w:t>
      </w:r>
      <w:r>
        <w:t>ravel</w:t>
      </w:r>
      <w:r w:rsidRPr="00FD6438">
        <w:t xml:space="preserve"> schedules 100 times for each month in every CBG, resulting in a total of 3</w:t>
      </w:r>
      <w:r>
        <w:t>3</w:t>
      </w:r>
      <w:r w:rsidRPr="00FD6438">
        <w:t>,</w:t>
      </w:r>
      <w:r>
        <w:t>6</w:t>
      </w:r>
      <w:r w:rsidRPr="00FD6438">
        <w:t>00 runs (</w:t>
      </w:r>
      <m:oMath>
        <m:r>
          <w:rPr>
            <w:rFonts w:ascii="Cambria Math" w:hAnsi="Cambria Math"/>
          </w:rPr>
          <m:t>56 CBGs × 6 months × 100 runs</m:t>
        </m:r>
      </m:oMath>
      <w:r w:rsidRPr="00FD6438">
        <w:t>).</w:t>
      </w:r>
      <w:r w:rsidRPr="0048188A">
        <w:t xml:space="preserve"> We then compared the average total trip counts from these schedules with the observed trip counts.</w:t>
      </w:r>
      <w:r w:rsidRPr="00D63EAD">
        <w:t xml:space="preserve"> </w:t>
      </w:r>
      <w:r w:rsidRPr="00740CC1">
        <w:t xml:space="preserve">The </w:t>
      </w:r>
      <w:r>
        <w:t xml:space="preserve">model </w:t>
      </w:r>
      <w:r w:rsidRPr="00740CC1">
        <w:t xml:space="preserve">accuracy of this trip count comparison was calculated </w:t>
      </w:r>
      <w:r>
        <w:t>by</w:t>
      </w:r>
      <w:r w:rsidRPr="00740CC1">
        <w:t xml:space="preserve">: </w:t>
      </w:r>
      <m:oMath>
        <m:r>
          <w:rPr>
            <w:rFonts w:ascii="Cambria Math" w:hAnsi="Cambria Math"/>
          </w:rPr>
          <m:t>Simulated Trip Counts / Observed Trip Counts×100</m:t>
        </m:r>
      </m:oMath>
      <w:r w:rsidRPr="00740CC1">
        <w:t>.</w:t>
      </w:r>
    </w:p>
    <w:p w14:paraId="00E381A4" w14:textId="6B617ED1" w:rsidR="00D815CE" w:rsidRPr="00CA2BF1" w:rsidRDefault="00D815CE" w:rsidP="00D815CE">
      <w:pPr>
        <w:rPr>
          <w:rFonts w:cs="Times New Roman"/>
          <w:szCs w:val="20"/>
        </w:rPr>
      </w:pPr>
      <w:r w:rsidRPr="00A33DE7">
        <w:rPr>
          <w:rFonts w:cs="Times New Roman"/>
          <w:szCs w:val="20"/>
        </w:rPr>
        <w:t xml:space="preserve">Next, we calibrated the optimal parameter values for </w:t>
      </w:r>
      <m:oMath>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t</m:t>
            </m:r>
          </m:sub>
        </m:sSub>
      </m:oMath>
      <w:r w:rsidRPr="00A33DE7">
        <w:rPr>
          <w:rFonts w:cs="Times New Roman"/>
          <w:szCs w:val="20"/>
        </w:rPr>
        <w:t xml:space="preserve">, </w:t>
      </w:r>
      <m:oMath>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s</m:t>
            </m:r>
          </m:sub>
        </m:sSub>
      </m:oMath>
      <w:r w:rsidRPr="00A33DE7">
        <w:rPr>
          <w:rFonts w:cs="Times New Roman"/>
          <w:szCs w:val="20"/>
        </w:rPr>
        <w:t xml:space="preserve">, and </w:t>
      </w:r>
      <m:oMath>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d</m:t>
            </m:r>
          </m:sub>
        </m:sSub>
      </m:oMath>
      <w:r w:rsidRPr="00A33DE7">
        <w:rPr>
          <w:rFonts w:cs="Times New Roman"/>
          <w:szCs w:val="20"/>
        </w:rPr>
        <w:t xml:space="preserve">. </w:t>
      </w:r>
      <w:r w:rsidRPr="00CA2BF1">
        <w:rPr>
          <w:rFonts w:cs="Times New Roman"/>
          <w:szCs w:val="20"/>
        </w:rPr>
        <w:t xml:space="preserve">To calibrate </w:t>
      </w:r>
      <m:oMath>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t</m:t>
            </m:r>
          </m:sub>
        </m:sSub>
      </m:oMath>
      <w:r w:rsidRPr="00CA2BF1">
        <w:rPr>
          <w:rFonts w:cs="Times New Roman"/>
          <w:szCs w:val="20"/>
        </w:rPr>
        <w:t xml:space="preserve">, we selected the four most frequent trip purposes identified in the Milwaukee area’s NHTS data: Daily Shopping, School/Daycare/Religious Activities (SDR), Work, and Buy Meals. Although the trip weights </w:t>
      </w:r>
      <m:oMath>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t</m:t>
            </m:r>
          </m:sub>
        </m:sSub>
      </m:oMath>
      <w:r w:rsidRPr="00CA2BF1">
        <w:rPr>
          <w:rFonts w:cs="Times New Roman"/>
          <w:szCs w:val="20"/>
        </w:rPr>
        <w:t xml:space="preserve"> are already data-informed, being derived from the trip occurrence probabilities in the existing NHTS data, further calibration of the parameters most influential on the number of </w:t>
      </w:r>
      <w:r>
        <w:rPr>
          <w:rFonts w:cs="Times New Roman"/>
          <w:szCs w:val="20"/>
        </w:rPr>
        <w:t>trips</w:t>
      </w:r>
      <w:r w:rsidRPr="00CA2BF1">
        <w:rPr>
          <w:rFonts w:cs="Times New Roman"/>
          <w:szCs w:val="20"/>
        </w:rPr>
        <w:t xml:space="preserve"> can mitigate excessive computational intensity while improving predictive</w:t>
      </w:r>
      <w:r w:rsidR="00E26D64">
        <w:rPr>
          <w:rFonts w:cs="Times New Roman" w:hint="eastAsia"/>
          <w:szCs w:val="20"/>
        </w:rPr>
        <w:t xml:space="preserve"> overall</w:t>
      </w:r>
      <w:r w:rsidRPr="00CA2BF1">
        <w:rPr>
          <w:rFonts w:cs="Times New Roman"/>
          <w:szCs w:val="20"/>
        </w:rPr>
        <w:t xml:space="preserve"> accuracy</w:t>
      </w:r>
      <w:r w:rsidR="00E26D64">
        <w:rPr>
          <w:rFonts w:cs="Times New Roman" w:hint="eastAsia"/>
          <w:szCs w:val="20"/>
        </w:rPr>
        <w:t xml:space="preserve"> of the model</w:t>
      </w:r>
      <w:r w:rsidRPr="00CA2BF1">
        <w:rPr>
          <w:rFonts w:cs="Times New Roman"/>
          <w:szCs w:val="20"/>
        </w:rPr>
        <w:t xml:space="preserve">. For each of these trip purposes, specific parameter ranges were defined </w:t>
      </w:r>
      <w:r w:rsidRPr="00256843">
        <w:rPr>
          <w:rFonts w:cs="Times New Roman"/>
          <w:szCs w:val="20"/>
        </w:rPr>
        <w:t>(</w:t>
      </w:r>
      <m:oMath>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t</m:t>
            </m:r>
          </m:sub>
        </m:sSub>
      </m:oMath>
      <w:r w:rsidRPr="00256843">
        <w:rPr>
          <w:rFonts w:cs="Times New Roman"/>
          <w:szCs w:val="20"/>
        </w:rPr>
        <w:t>: 0.5 to 1.</w:t>
      </w:r>
      <w:r>
        <w:rPr>
          <w:rFonts w:cs="Times New Roman"/>
          <w:szCs w:val="20"/>
        </w:rPr>
        <w:t>25</w:t>
      </w:r>
      <w:r w:rsidRPr="00256843">
        <w:rPr>
          <w:rFonts w:cs="Times New Roman"/>
          <w:szCs w:val="20"/>
        </w:rPr>
        <w:t xml:space="preserve"> with increments of 0.25; </w:t>
      </w:r>
      <m:oMath>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s</m:t>
            </m:r>
          </m:sub>
        </m:sSub>
      </m:oMath>
      <w:r w:rsidRPr="00256843">
        <w:rPr>
          <w:rFonts w:cs="Times New Roman"/>
          <w:szCs w:val="20"/>
        </w:rPr>
        <w:t xml:space="preserve">: 0 to 1.5 with increments of 0.5; </w:t>
      </w:r>
      <m:oMath>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d</m:t>
            </m:r>
          </m:sub>
        </m:sSub>
      </m:oMath>
      <w:r w:rsidRPr="00256843">
        <w:rPr>
          <w:rFonts w:cs="Times New Roman"/>
          <w:szCs w:val="20"/>
        </w:rPr>
        <w:t>: 0 to 0.75 with increments of 0.25)</w:t>
      </w:r>
      <w:r>
        <w:rPr>
          <w:rFonts w:cs="Times New Roman"/>
          <w:szCs w:val="20"/>
        </w:rPr>
        <w:t>.</w:t>
      </w:r>
    </w:p>
    <w:p w14:paraId="32F12AA6" w14:textId="22A19BD6" w:rsidR="00D815CE" w:rsidRDefault="00760652" w:rsidP="00D815CE">
      <w:pPr>
        <w:rPr>
          <w:rFonts w:cs="Times New Roman"/>
          <w:szCs w:val="20"/>
        </w:rPr>
      </w:pPr>
      <w:r>
        <w:rPr>
          <w:rFonts w:cs="Times New Roman" w:hint="eastAsia"/>
          <w:szCs w:val="20"/>
        </w:rPr>
        <w:t>W</w:t>
      </w:r>
      <w:r w:rsidR="00D815CE" w:rsidRPr="00BC06B7">
        <w:rPr>
          <w:rFonts w:cs="Times New Roman"/>
          <w:szCs w:val="20"/>
        </w:rPr>
        <w:t>e randomly set parameters and conducted approximately 1</w:t>
      </w:r>
      <w:r w:rsidR="00D815CE">
        <w:rPr>
          <w:rFonts w:cs="Times New Roman"/>
          <w:szCs w:val="20"/>
        </w:rPr>
        <w:t>,</w:t>
      </w:r>
      <w:r w:rsidR="00D815CE" w:rsidRPr="00BC06B7">
        <w:rPr>
          <w:rFonts w:cs="Times New Roman"/>
          <w:szCs w:val="20"/>
        </w:rPr>
        <w:t>000 trials</w:t>
      </w:r>
      <w:r w:rsidR="00D815CE">
        <w:rPr>
          <w:rFonts w:cs="Times New Roman"/>
          <w:szCs w:val="20"/>
        </w:rPr>
        <w:t xml:space="preserve"> </w:t>
      </w:r>
      <w:r w:rsidR="00D815CE" w:rsidRPr="00BC06B7">
        <w:rPr>
          <w:rFonts w:cs="Times New Roman"/>
          <w:szCs w:val="20"/>
        </w:rPr>
        <w:t>for each CBG</w:t>
      </w:r>
      <w:r w:rsidR="00D815CE">
        <w:rPr>
          <w:rFonts w:cs="Times New Roman"/>
          <w:szCs w:val="20"/>
        </w:rPr>
        <w:t xml:space="preserve"> </w:t>
      </w:r>
      <w:r w:rsidR="00D815CE">
        <w:rPr>
          <w:rFonts w:cs="Times New Roman" w:hint="eastAsia"/>
          <w:szCs w:val="20"/>
        </w:rPr>
        <w:t>w</w:t>
      </w:r>
      <w:r w:rsidR="00D815CE">
        <w:rPr>
          <w:rFonts w:cs="Times New Roman"/>
          <w:szCs w:val="20"/>
        </w:rPr>
        <w:t>ith 20% of population each month, resulting in a total of 336,000 runs (</w:t>
      </w:r>
      <m:oMath>
        <m:r>
          <w:rPr>
            <w:rFonts w:ascii="Cambria Math" w:hAnsi="Cambria Math"/>
          </w:rPr>
          <m:t>56 CBG×6 month×1,000 runs</m:t>
        </m:r>
      </m:oMath>
      <w:r w:rsidR="00D815CE">
        <w:rPr>
          <w:rFonts w:cs="Times New Roman"/>
          <w:szCs w:val="20"/>
        </w:rPr>
        <w:t>)</w:t>
      </w:r>
      <w:r w:rsidR="00D815CE" w:rsidRPr="00BC06B7">
        <w:rPr>
          <w:rFonts w:cs="Times New Roman"/>
          <w:szCs w:val="20"/>
        </w:rPr>
        <w:t xml:space="preserve">. Subsequently, a Machine Learning (ML) based surrogate model was </w:t>
      </w:r>
      <w:r w:rsidR="00DD773F">
        <w:rPr>
          <w:rFonts w:cs="Times New Roman" w:hint="eastAsia"/>
          <w:szCs w:val="20"/>
        </w:rPr>
        <w:t>employed</w:t>
      </w:r>
      <w:r w:rsidR="00D815CE" w:rsidRPr="00BC06B7">
        <w:rPr>
          <w:rFonts w:cs="Times New Roman"/>
          <w:szCs w:val="20"/>
        </w:rPr>
        <w:t xml:space="preserve"> to carry out the calibration</w:t>
      </w:r>
      <w:r w:rsidR="00B525FF">
        <w:rPr>
          <w:rFonts w:cs="Times New Roman" w:hint="eastAsia"/>
          <w:szCs w:val="20"/>
        </w:rPr>
        <w:t xml:space="preserve"> </w:t>
      </w:r>
      <w:r w:rsidR="00B525FF" w:rsidRPr="00BC06B7">
        <w:rPr>
          <w:rFonts w:cs="Times New Roman"/>
          <w:szCs w:val="20"/>
        </w:rPr>
        <w:t>for each CBG</w:t>
      </w:r>
      <w:r w:rsidR="00D815CE" w:rsidRPr="00BC06B7">
        <w:rPr>
          <w:rFonts w:cs="Times New Roman"/>
          <w:szCs w:val="20"/>
        </w:rPr>
        <w:t xml:space="preserve">. </w:t>
      </w:r>
      <w:r w:rsidR="00D815CE">
        <w:rPr>
          <w:rFonts w:cs="Times New Roman"/>
          <w:szCs w:val="20"/>
        </w:rPr>
        <w:t>T</w:t>
      </w:r>
      <w:r w:rsidR="00D815CE" w:rsidRPr="00BC06B7">
        <w:rPr>
          <w:rFonts w:cs="Times New Roman"/>
          <w:szCs w:val="20"/>
        </w:rPr>
        <w:t xml:space="preserve">he surrogate model technique is often used in simulation studies when </w:t>
      </w:r>
      <w:r w:rsidR="00D815CE" w:rsidRPr="00BC06B7">
        <w:rPr>
          <w:rFonts w:cs="Times New Roman"/>
          <w:szCs w:val="20"/>
        </w:rPr>
        <w:lastRenderedPageBreak/>
        <w:t xml:space="preserve">excessive computational intensity is required for </w:t>
      </w:r>
      <w:r w:rsidR="00D815CE">
        <w:rPr>
          <w:rFonts w:cs="Times New Roman"/>
          <w:szCs w:val="20"/>
        </w:rPr>
        <w:t>s</w:t>
      </w:r>
      <w:r w:rsidR="00D815CE" w:rsidRPr="00BC06B7">
        <w:rPr>
          <w:rFonts w:cs="Times New Roman"/>
          <w:szCs w:val="20"/>
        </w:rPr>
        <w:t xml:space="preserve">ensitivity </w:t>
      </w:r>
      <w:r w:rsidR="00D815CE">
        <w:rPr>
          <w:rFonts w:cs="Times New Roman"/>
          <w:szCs w:val="20"/>
        </w:rPr>
        <w:t>a</w:t>
      </w:r>
      <w:r w:rsidR="00D815CE" w:rsidRPr="00BC06B7">
        <w:rPr>
          <w:rFonts w:cs="Times New Roman"/>
          <w:szCs w:val="20"/>
        </w:rPr>
        <w:t xml:space="preserve">nalysis or </w:t>
      </w:r>
      <w:r w:rsidR="00D815CE">
        <w:rPr>
          <w:rFonts w:cs="Times New Roman"/>
          <w:szCs w:val="20"/>
        </w:rPr>
        <w:t>c</w:t>
      </w:r>
      <w:r w:rsidR="00D815CE" w:rsidRPr="00BC06B7">
        <w:rPr>
          <w:rFonts w:cs="Times New Roman"/>
          <w:szCs w:val="20"/>
        </w:rPr>
        <w:t>alibration due to extensive parameter spaces</w:t>
      </w:r>
      <w:r w:rsidR="002D47CB">
        <w:rPr>
          <w:rFonts w:cs="Times New Roman" w:hint="eastAsia"/>
          <w:szCs w:val="20"/>
        </w:rPr>
        <w:t xml:space="preserve"> </w:t>
      </w:r>
      <w:r w:rsidR="00D815CE" w:rsidRPr="00BC06B7">
        <w:rPr>
          <w:rFonts w:cs="Times New Roman"/>
          <w:szCs w:val="20"/>
        </w:rPr>
        <w:t xml:space="preserve">(Arbab et al., 2016; </w:t>
      </w:r>
      <w:proofErr w:type="spellStart"/>
      <w:r w:rsidR="00D815CE" w:rsidRPr="00BC06B7">
        <w:rPr>
          <w:rFonts w:cs="Times New Roman"/>
          <w:szCs w:val="20"/>
        </w:rPr>
        <w:t>Ligmann</w:t>
      </w:r>
      <w:proofErr w:type="spellEnd"/>
      <w:r w:rsidR="00D815CE" w:rsidRPr="00BC06B7">
        <w:rPr>
          <w:rFonts w:cs="Times New Roman"/>
          <w:szCs w:val="20"/>
        </w:rPr>
        <w:t>-Zielinska et al., 2020; Chen et al., 2021).</w:t>
      </w:r>
    </w:p>
    <w:p w14:paraId="68FDF360" w14:textId="49167F9A" w:rsidR="00D815CE" w:rsidRDefault="00D815CE" w:rsidP="00D815CE">
      <w:pPr>
        <w:rPr>
          <w:rFonts w:cs="Times New Roman"/>
          <w:szCs w:val="20"/>
        </w:rPr>
      </w:pPr>
      <w:r w:rsidRPr="00797D7D">
        <w:rPr>
          <w:rFonts w:cs="Times New Roman"/>
          <w:szCs w:val="20"/>
        </w:rPr>
        <w:t>For the method, we utilized Random Forest</w:t>
      </w:r>
      <w:r>
        <w:rPr>
          <w:rFonts w:cs="Times New Roman"/>
          <w:szCs w:val="20"/>
        </w:rPr>
        <w:t xml:space="preserve"> (RF)</w:t>
      </w:r>
      <w:r w:rsidRPr="00797D7D">
        <w:rPr>
          <w:rFonts w:cs="Times New Roman"/>
          <w:szCs w:val="20"/>
        </w:rPr>
        <w:t xml:space="preserve"> predictions, known for better accuracy in modeling nonlinear relationships. We set the hyperparameters '</w:t>
      </w:r>
      <w:proofErr w:type="spellStart"/>
      <w:r w:rsidRPr="00797D7D">
        <w:rPr>
          <w:rFonts w:cs="Times New Roman"/>
          <w:szCs w:val="20"/>
        </w:rPr>
        <w:t>n_estimators</w:t>
      </w:r>
      <w:proofErr w:type="spellEnd"/>
      <w:r w:rsidRPr="00797D7D">
        <w:rPr>
          <w:rFonts w:cs="Times New Roman"/>
          <w:szCs w:val="20"/>
        </w:rPr>
        <w:t>' (100, 200, 300, 400, 500) and '</w:t>
      </w:r>
      <w:proofErr w:type="spellStart"/>
      <w:r w:rsidRPr="00797D7D">
        <w:rPr>
          <w:rFonts w:cs="Times New Roman"/>
          <w:szCs w:val="20"/>
        </w:rPr>
        <w:t>max_depth</w:t>
      </w:r>
      <w:proofErr w:type="spellEnd"/>
      <w:r w:rsidRPr="00797D7D">
        <w:rPr>
          <w:rFonts w:cs="Times New Roman"/>
          <w:szCs w:val="20"/>
        </w:rPr>
        <w:t xml:space="preserve">' (3, 5, 7, 9), and employed 5-fold cross-validation to select the model with the highest </w:t>
      </w:r>
      <w:r>
        <w:rPr>
          <w:rFonts w:cs="Times New Roman"/>
          <w:szCs w:val="20"/>
        </w:rPr>
        <w:t xml:space="preserve">model </w:t>
      </w:r>
      <w:r w:rsidRPr="00797D7D">
        <w:rPr>
          <w:rFonts w:cs="Times New Roman"/>
          <w:szCs w:val="20"/>
        </w:rPr>
        <w:t xml:space="preserve">accuracy, as described in Equation </w:t>
      </w:r>
      <w:r w:rsidR="00B85C84">
        <w:rPr>
          <w:rFonts w:cs="Times New Roman" w:hint="eastAsia"/>
          <w:szCs w:val="20"/>
        </w:rPr>
        <w:t>4</w:t>
      </w:r>
      <w:r w:rsidRPr="00797D7D">
        <w:rPr>
          <w:rFonts w:cs="Times New Roman"/>
          <w:szCs w:val="20"/>
        </w:rPr>
        <w:t>. The accuracy assessment involved min-max normalization of all unique trips</w:t>
      </w:r>
      <w:r w:rsidR="0093606C">
        <w:rPr>
          <w:rFonts w:cs="Times New Roman" w:hint="eastAsia"/>
          <w:szCs w:val="20"/>
        </w:rPr>
        <w:t xml:space="preserve"> </w:t>
      </w:r>
      <m:oMath>
        <m:r>
          <w:rPr>
            <w:rFonts w:ascii="Cambria Math" w:hAnsi="Cambria Math" w:cs="Times New Roman" w:hint="eastAsia"/>
            <w:szCs w:val="20"/>
          </w:rPr>
          <m:t>n</m:t>
        </m:r>
      </m:oMath>
      <w:r w:rsidRPr="00797D7D">
        <w:rPr>
          <w:rFonts w:cs="Times New Roman"/>
          <w:szCs w:val="20"/>
        </w:rPr>
        <w:t xml:space="preserve"> from a single CBG to each destination, comparing the simulated </w:t>
      </w:r>
      <w:r w:rsidR="0093606C">
        <w:rPr>
          <w:rFonts w:cs="Times New Roman" w:hint="eastAsia"/>
          <w:szCs w:val="20"/>
        </w:rPr>
        <w:t xml:space="preserve">number of trips </w:t>
      </w:r>
      <m:oMath>
        <m:sSub>
          <m:sSubPr>
            <m:ctrlPr>
              <w:rPr>
                <w:rFonts w:ascii="Cambria Math" w:eastAsia="맑은 고딕" w:hAnsi="Cambria Math" w:cs="Times New Roman"/>
                <w:i/>
                <w:szCs w:val="24"/>
              </w:rPr>
            </m:ctrlPr>
          </m:sSubPr>
          <m:e>
            <m:acc>
              <m:accPr>
                <m:ctrlPr>
                  <w:rPr>
                    <w:rFonts w:ascii="Cambria Math" w:eastAsia="맑은 고딕" w:hAnsi="Cambria Math" w:cs="Times New Roman"/>
                    <w:i/>
                    <w:szCs w:val="24"/>
                  </w:rPr>
                </m:ctrlPr>
              </m:accPr>
              <m:e>
                <m:r>
                  <w:rPr>
                    <w:rFonts w:ascii="Cambria Math" w:eastAsia="맑은 고딕" w:hAnsi="Cambria Math" w:cs="Times New Roman"/>
                    <w:szCs w:val="24"/>
                  </w:rPr>
                  <m:t>s</m:t>
                </m:r>
              </m:e>
            </m:acc>
          </m:e>
          <m:sub>
            <m:r>
              <w:rPr>
                <w:rFonts w:ascii="Cambria Math" w:eastAsia="맑은 고딕" w:hAnsi="Cambria Math" w:cs="Times New Roman"/>
                <w:szCs w:val="24"/>
              </w:rPr>
              <m:t>i</m:t>
            </m:r>
          </m:sub>
        </m:sSub>
      </m:oMath>
      <w:r w:rsidRPr="00797D7D">
        <w:rPr>
          <w:rFonts w:cs="Times New Roman"/>
          <w:szCs w:val="20"/>
        </w:rPr>
        <w:t xml:space="preserve"> with observed </w:t>
      </w:r>
      <w:r w:rsidR="003B5381">
        <w:rPr>
          <w:rFonts w:cs="Times New Roman" w:hint="eastAsia"/>
          <w:szCs w:val="20"/>
        </w:rPr>
        <w:t xml:space="preserve">trips </w:t>
      </w:r>
      <m:oMath>
        <m:sSub>
          <m:sSubPr>
            <m:ctrlPr>
              <w:rPr>
                <w:rFonts w:ascii="Cambria Math" w:eastAsia="맑은 고딕" w:hAnsi="Cambria Math" w:cs="Times New Roman"/>
                <w:i/>
                <w:szCs w:val="24"/>
              </w:rPr>
            </m:ctrlPr>
          </m:sSubPr>
          <m:e>
            <m:acc>
              <m:accPr>
                <m:ctrlPr>
                  <w:rPr>
                    <w:rFonts w:ascii="Cambria Math" w:eastAsia="맑은 고딕" w:hAnsi="Cambria Math" w:cs="Times New Roman"/>
                    <w:i/>
                    <w:szCs w:val="24"/>
                  </w:rPr>
                </m:ctrlPr>
              </m:accPr>
              <m:e>
                <m:r>
                  <w:rPr>
                    <w:rFonts w:ascii="Cambria Math" w:eastAsia="맑은 고딕" w:hAnsi="Cambria Math" w:cs="Times New Roman"/>
                    <w:szCs w:val="24"/>
                  </w:rPr>
                  <m:t>o</m:t>
                </m:r>
              </m:e>
            </m:acc>
          </m:e>
          <m:sub>
            <m:r>
              <w:rPr>
                <w:rFonts w:ascii="Cambria Math" w:eastAsia="맑은 고딕" w:hAnsi="Cambria Math" w:cs="Times New Roman"/>
                <w:szCs w:val="24"/>
              </w:rPr>
              <m:t>i</m:t>
            </m:r>
          </m:sub>
        </m:sSub>
      </m:oMath>
      <w:r w:rsidRPr="00797D7D">
        <w:rPr>
          <w:rFonts w:cs="Times New Roman"/>
          <w:szCs w:val="20"/>
        </w:rPr>
        <w:t>.</w:t>
      </w:r>
      <w:r>
        <w:rPr>
          <w:rFonts w:cs="Times New Roman"/>
          <w:szCs w:val="20"/>
        </w:rPr>
        <w:t xml:space="preserve"> </w:t>
      </w:r>
      <w:r w:rsidRPr="00E77993">
        <w:rPr>
          <w:rFonts w:cs="Times New Roman"/>
          <w:szCs w:val="20"/>
        </w:rPr>
        <w:t>As a final step</w:t>
      </w:r>
      <w:r w:rsidR="00F7581E">
        <w:rPr>
          <w:rFonts w:cs="Times New Roman" w:hint="eastAsia"/>
          <w:szCs w:val="20"/>
        </w:rPr>
        <w:t xml:space="preserve"> for prediction</w:t>
      </w:r>
      <w:r w:rsidRPr="00E77993">
        <w:rPr>
          <w:rFonts w:cs="Times New Roman"/>
          <w:szCs w:val="20"/>
        </w:rPr>
        <w:t xml:space="preserve">, we conducted 100 simulations for each CBG using the actual population data and the optimal parameter combination with the highest accuracy from the RF model. </w:t>
      </w:r>
    </w:p>
    <w:p w14:paraId="2AEEBDF2" w14:textId="3E0C70FC" w:rsidR="00517EE4" w:rsidRDefault="00000000" w:rsidP="00D43E7D">
      <w:pPr>
        <w:pStyle w:val="ThesisNormal"/>
        <w:spacing w:line="360" w:lineRule="auto"/>
        <w:jc w:val="right"/>
        <w:rPr>
          <w:rFonts w:cs="Times New Roman"/>
          <w:kern w:val="2"/>
          <w:szCs w:val="24"/>
          <w:lang w:eastAsia="ko-KR"/>
        </w:rPr>
      </w:pPr>
      <m:oMath>
        <m:sSub>
          <m:sSubPr>
            <m:ctrlPr>
              <w:rPr>
                <w:rFonts w:ascii="Cambria Math" w:eastAsia="맑은 고딕" w:hAnsi="Cambria Math" w:cs="Times New Roman"/>
                <w:i/>
                <w:kern w:val="2"/>
                <w:szCs w:val="24"/>
                <w:lang w:eastAsia="ko-KR"/>
              </w:rPr>
            </m:ctrlPr>
          </m:sSubPr>
          <m:e>
            <m:r>
              <w:rPr>
                <w:rFonts w:ascii="Cambria Math" w:eastAsia="맑은 고딕" w:hAnsi="Cambria Math" w:cs="Times New Roman"/>
                <w:kern w:val="2"/>
                <w:szCs w:val="24"/>
                <w:lang w:eastAsia="ko-KR"/>
              </w:rPr>
              <m:t>ModelAccuracy</m:t>
            </m:r>
          </m:e>
          <m:sub>
            <m:r>
              <w:rPr>
                <w:rFonts w:ascii="Cambria Math" w:eastAsia="맑은 고딕" w:hAnsi="Cambria Math" w:cs="Times New Roman"/>
                <w:kern w:val="2"/>
                <w:szCs w:val="24"/>
                <w:lang w:eastAsia="ko-KR"/>
              </w:rPr>
              <m:t>CBG</m:t>
            </m:r>
          </m:sub>
        </m:sSub>
        <m:r>
          <w:rPr>
            <w:rFonts w:ascii="Cambria Math" w:eastAsia="맑은 고딕" w:hAnsi="Cambria Math" w:cs="Times New Roman"/>
            <w:kern w:val="2"/>
            <w:szCs w:val="24"/>
            <w:lang w:eastAsia="ko-KR"/>
          </w:rPr>
          <m:t> =</m:t>
        </m:r>
        <m:f>
          <m:fPr>
            <m:ctrlPr>
              <w:rPr>
                <w:rFonts w:ascii="Cambria Math" w:eastAsia="맑은 고딕" w:hAnsi="Cambria Math" w:cs="Times New Roman"/>
                <w:i/>
                <w:kern w:val="2"/>
                <w:szCs w:val="24"/>
                <w:lang w:eastAsia="ko-KR"/>
              </w:rPr>
            </m:ctrlPr>
          </m:fPr>
          <m:num>
            <m:r>
              <w:rPr>
                <w:rFonts w:ascii="Cambria Math" w:eastAsia="맑은 고딕" w:hAnsi="Cambria Math" w:cs="Times New Roman"/>
                <w:kern w:val="2"/>
                <w:szCs w:val="24"/>
                <w:lang w:eastAsia="ko-KR"/>
              </w:rPr>
              <m:t>1</m:t>
            </m:r>
          </m:num>
          <m:den>
            <m:r>
              <w:rPr>
                <w:rFonts w:ascii="Cambria Math" w:eastAsia="맑은 고딕" w:hAnsi="Cambria Math" w:cs="Times New Roman"/>
                <w:kern w:val="2"/>
                <w:szCs w:val="24"/>
                <w:lang w:eastAsia="ko-KR"/>
              </w:rPr>
              <m:t>n</m:t>
            </m:r>
          </m:den>
        </m:f>
        <m:r>
          <w:rPr>
            <w:rFonts w:ascii="Cambria Math" w:eastAsia="맑은 고딕" w:hAnsi="Cambria Math" w:cs="Times New Roman"/>
            <w:kern w:val="2"/>
            <w:szCs w:val="24"/>
            <w:lang w:eastAsia="ko-KR"/>
          </w:rPr>
          <m:t xml:space="preserve"> </m:t>
        </m:r>
        <m:nary>
          <m:naryPr>
            <m:chr m:val="∑"/>
            <m:limLoc m:val="undOvr"/>
            <m:ctrlPr>
              <w:rPr>
                <w:rFonts w:ascii="Cambria Math" w:eastAsia="맑은 고딕" w:hAnsi="Cambria Math" w:cs="Times New Roman"/>
                <w:i/>
                <w:kern w:val="2"/>
                <w:szCs w:val="24"/>
                <w:lang w:eastAsia="ko-KR"/>
              </w:rPr>
            </m:ctrlPr>
          </m:naryPr>
          <m:sub>
            <m:r>
              <w:rPr>
                <w:rFonts w:ascii="Cambria Math" w:eastAsia="맑은 고딕" w:hAnsi="Cambria Math" w:cs="Times New Roman"/>
                <w:kern w:val="2"/>
                <w:szCs w:val="24"/>
                <w:lang w:eastAsia="ko-KR"/>
              </w:rPr>
              <m:t>i=1</m:t>
            </m:r>
          </m:sub>
          <m:sup>
            <m:r>
              <w:rPr>
                <w:rFonts w:ascii="Cambria Math" w:eastAsia="맑은 고딕" w:hAnsi="Cambria Math" w:cs="Times New Roman"/>
                <w:kern w:val="2"/>
                <w:szCs w:val="24"/>
                <w:lang w:eastAsia="ko-KR"/>
              </w:rPr>
              <m:t>n</m:t>
            </m:r>
          </m:sup>
          <m:e>
            <m:d>
              <m:dPr>
                <m:ctrlPr>
                  <w:rPr>
                    <w:rFonts w:ascii="Cambria Math" w:eastAsia="맑은 고딕" w:hAnsi="Cambria Math" w:cs="Times New Roman"/>
                    <w:i/>
                    <w:kern w:val="2"/>
                    <w:szCs w:val="24"/>
                    <w:lang w:eastAsia="ko-KR"/>
                  </w:rPr>
                </m:ctrlPr>
              </m:dPr>
              <m:e>
                <m:r>
                  <w:rPr>
                    <w:rFonts w:ascii="Cambria Math" w:eastAsia="맑은 고딕" w:hAnsi="Cambria Math" w:cs="Times New Roman"/>
                    <w:kern w:val="2"/>
                    <w:szCs w:val="24"/>
                    <w:lang w:eastAsia="ko-KR"/>
                  </w:rPr>
                  <m:t>1-</m:t>
                </m:r>
                <m:d>
                  <m:dPr>
                    <m:begChr m:val="|"/>
                    <m:endChr m:val="|"/>
                    <m:ctrlPr>
                      <w:rPr>
                        <w:rFonts w:ascii="Cambria Math" w:eastAsia="맑은 고딕" w:hAnsi="Cambria Math" w:cs="Times New Roman"/>
                        <w:i/>
                        <w:kern w:val="2"/>
                        <w:szCs w:val="24"/>
                        <w:lang w:eastAsia="ko-KR"/>
                      </w:rPr>
                    </m:ctrlPr>
                  </m:dPr>
                  <m:e>
                    <m:sSub>
                      <m:sSubPr>
                        <m:ctrlPr>
                          <w:rPr>
                            <w:rFonts w:ascii="Cambria Math" w:eastAsia="맑은 고딕" w:hAnsi="Cambria Math" w:cs="Times New Roman"/>
                            <w:i/>
                            <w:kern w:val="2"/>
                            <w:szCs w:val="24"/>
                            <w:lang w:eastAsia="ko-KR"/>
                          </w:rPr>
                        </m:ctrlPr>
                      </m:sSubPr>
                      <m:e>
                        <m:acc>
                          <m:accPr>
                            <m:ctrlPr>
                              <w:rPr>
                                <w:rFonts w:ascii="Cambria Math" w:eastAsia="맑은 고딕" w:hAnsi="Cambria Math" w:cs="Times New Roman"/>
                                <w:i/>
                                <w:kern w:val="2"/>
                                <w:szCs w:val="24"/>
                                <w:lang w:eastAsia="ko-KR"/>
                              </w:rPr>
                            </m:ctrlPr>
                          </m:accPr>
                          <m:e>
                            <m:r>
                              <w:rPr>
                                <w:rFonts w:ascii="Cambria Math" w:eastAsia="맑은 고딕" w:hAnsi="Cambria Math" w:cs="Times New Roman"/>
                                <w:kern w:val="2"/>
                                <w:szCs w:val="24"/>
                                <w:lang w:eastAsia="ko-KR"/>
                              </w:rPr>
                              <m:t>s</m:t>
                            </m:r>
                          </m:e>
                        </m:acc>
                      </m:e>
                      <m:sub>
                        <m:r>
                          <w:rPr>
                            <w:rFonts w:ascii="Cambria Math" w:eastAsia="맑은 고딕" w:hAnsi="Cambria Math" w:cs="Times New Roman"/>
                            <w:kern w:val="2"/>
                            <w:szCs w:val="24"/>
                            <w:lang w:eastAsia="ko-KR"/>
                          </w:rPr>
                          <m:t>i</m:t>
                        </m:r>
                      </m:sub>
                    </m:sSub>
                    <m:r>
                      <w:rPr>
                        <w:rFonts w:ascii="Cambria Math" w:eastAsia="맑은 고딕" w:hAnsi="Cambria Math" w:cs="Times New Roman"/>
                        <w:kern w:val="2"/>
                        <w:szCs w:val="24"/>
                        <w:lang w:eastAsia="ko-KR"/>
                      </w:rPr>
                      <m:t>-</m:t>
                    </m:r>
                    <m:sSub>
                      <m:sSubPr>
                        <m:ctrlPr>
                          <w:rPr>
                            <w:rFonts w:ascii="Cambria Math" w:eastAsia="맑은 고딕" w:hAnsi="Cambria Math" w:cs="Times New Roman"/>
                            <w:i/>
                            <w:kern w:val="2"/>
                            <w:szCs w:val="24"/>
                            <w:lang w:eastAsia="ko-KR"/>
                          </w:rPr>
                        </m:ctrlPr>
                      </m:sSubPr>
                      <m:e>
                        <m:acc>
                          <m:accPr>
                            <m:ctrlPr>
                              <w:rPr>
                                <w:rFonts w:ascii="Cambria Math" w:eastAsia="맑은 고딕" w:hAnsi="Cambria Math" w:cs="Times New Roman"/>
                                <w:i/>
                                <w:kern w:val="2"/>
                                <w:szCs w:val="24"/>
                                <w:lang w:eastAsia="ko-KR"/>
                              </w:rPr>
                            </m:ctrlPr>
                          </m:accPr>
                          <m:e>
                            <m:r>
                              <w:rPr>
                                <w:rFonts w:ascii="Cambria Math" w:eastAsia="맑은 고딕" w:hAnsi="Cambria Math" w:cs="Times New Roman"/>
                                <w:kern w:val="2"/>
                                <w:szCs w:val="24"/>
                                <w:lang w:eastAsia="ko-KR"/>
                              </w:rPr>
                              <m:t>o</m:t>
                            </m:r>
                          </m:e>
                        </m:acc>
                      </m:e>
                      <m:sub>
                        <m:r>
                          <w:rPr>
                            <w:rFonts w:ascii="Cambria Math" w:eastAsia="맑은 고딕" w:hAnsi="Cambria Math" w:cs="Times New Roman"/>
                            <w:kern w:val="2"/>
                            <w:szCs w:val="24"/>
                            <w:lang w:eastAsia="ko-KR"/>
                          </w:rPr>
                          <m:t>i</m:t>
                        </m:r>
                      </m:sub>
                    </m:sSub>
                  </m:e>
                </m:d>
              </m:e>
            </m:d>
            <m:r>
              <w:rPr>
                <w:rFonts w:ascii="Cambria Math" w:eastAsia="맑은 고딕" w:hAnsi="Cambria Math" w:cs="Times New Roman"/>
                <w:kern w:val="2"/>
                <w:szCs w:val="24"/>
                <w:lang w:eastAsia="ko-KR"/>
              </w:rPr>
              <m:t xml:space="preserve">                                         </m:t>
            </m:r>
          </m:e>
        </m:nary>
      </m:oMath>
      <w:r w:rsidR="00767B99">
        <w:rPr>
          <w:rFonts w:cs="Times New Roman"/>
          <w:kern w:val="2"/>
          <w:szCs w:val="24"/>
          <w:lang w:eastAsia="ko-KR"/>
        </w:rPr>
        <w:t xml:space="preserve"> (</w:t>
      </w:r>
      <w:r w:rsidR="002B5A39">
        <w:rPr>
          <w:rFonts w:cs="Times New Roman" w:hint="eastAsia"/>
          <w:kern w:val="2"/>
          <w:szCs w:val="24"/>
          <w:lang w:eastAsia="ko-KR"/>
        </w:rPr>
        <w:t>4</w:t>
      </w:r>
      <w:r w:rsidR="00767B99">
        <w:rPr>
          <w:rFonts w:cs="Times New Roman"/>
          <w:kern w:val="2"/>
          <w:szCs w:val="24"/>
          <w:lang w:eastAsia="ko-KR"/>
        </w:rPr>
        <w:t>)</w:t>
      </w:r>
    </w:p>
    <w:p w14:paraId="383D8005" w14:textId="77777777" w:rsidR="00FF625D" w:rsidRPr="00FF625D" w:rsidRDefault="00FF625D" w:rsidP="00FF625D"/>
    <w:p w14:paraId="7651DFDC" w14:textId="009BC5DC" w:rsidR="00D43E7D" w:rsidRDefault="0062200A" w:rsidP="0062200A">
      <w:pPr>
        <w:pStyle w:val="Heading1"/>
      </w:pPr>
      <w:r>
        <w:rPr>
          <w:rFonts w:hint="eastAsia"/>
        </w:rPr>
        <w:t>5. Results</w:t>
      </w:r>
    </w:p>
    <w:p w14:paraId="30C45937" w14:textId="671E2583" w:rsidR="0062200A" w:rsidRDefault="00B256C6" w:rsidP="00B256C6">
      <w:pPr>
        <w:pStyle w:val="Heading2"/>
      </w:pPr>
      <w:r>
        <w:rPr>
          <w:rFonts w:hint="eastAsia"/>
        </w:rPr>
        <w:t>5.1. Interpretation of monthly travel patterns through calibration results</w:t>
      </w:r>
    </w:p>
    <w:p w14:paraId="56D0E19F" w14:textId="77777777" w:rsidR="00933462" w:rsidRDefault="008C14FE" w:rsidP="00933462">
      <w:r w:rsidRPr="00642BEF">
        <w:t>The monthly calibrated results</w:t>
      </w:r>
      <w:r>
        <w:t xml:space="preserve"> of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Pr="00642BEF">
        <w:t xml:space="preserve"> are presented in Table 3. Most results showed over 9</w:t>
      </w:r>
      <w:r>
        <w:t>8</w:t>
      </w:r>
      <w:r w:rsidRPr="00642BEF">
        <w:t xml:space="preserve">% accuracy, indicating that the simulation predicts </w:t>
      </w:r>
      <w:r w:rsidR="00C92C04">
        <w:rPr>
          <w:rFonts w:hint="eastAsia"/>
        </w:rPr>
        <w:t xml:space="preserve">total </w:t>
      </w:r>
      <w:r w:rsidRPr="00642BEF">
        <w:t>trip counts</w:t>
      </w:r>
      <w:r w:rsidR="00B67952">
        <w:rPr>
          <w:rFonts w:hint="eastAsia"/>
        </w:rPr>
        <w:t xml:space="preserve"> </w:t>
      </w:r>
      <w:r w:rsidRPr="00642BEF">
        <w:t>very effectively.</w:t>
      </w:r>
      <w:r>
        <w:t xml:space="preserve"> </w:t>
      </w:r>
      <w:r w:rsidRPr="009D2586">
        <w:t xml:space="preserve">Observing the variations in trip counts through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Pr="009D2586">
        <w:t>, a significant reduction in trip counts was noted in November 2020</w:t>
      </w:r>
      <w:r>
        <w:t xml:space="preserve"> in weekdays</w:t>
      </w:r>
      <w:r w:rsidRPr="009D2586">
        <w:t>, coinciding with the onset of the COVID-19 peak</w:t>
      </w:r>
      <w:r w:rsidRPr="00F640AF">
        <w:t xml:space="preserve"> </w:t>
      </w:r>
      <w:r w:rsidRPr="009D2586">
        <w:t xml:space="preserve">as shown in Figure </w:t>
      </w:r>
      <w:r>
        <w:t>1</w:t>
      </w:r>
      <w:r w:rsidRPr="009D2586">
        <w:t xml:space="preserve">. </w:t>
      </w:r>
      <w:r w:rsidR="00EE2C25">
        <w:rPr>
          <w:rFonts w:hint="eastAsia"/>
        </w:rPr>
        <w:t>Next, t</w:t>
      </w:r>
      <w:r w:rsidRPr="000D2B23">
        <w:t xml:space="preserve">he trip counts in October, November, and December of 2021 mirrored those of November 2020. </w:t>
      </w:r>
      <w:r w:rsidRPr="009D2586">
        <w:t>A slight increase was observed in November</w:t>
      </w:r>
      <w:r>
        <w:t xml:space="preserve"> 2021 compared to October</w:t>
      </w:r>
      <w:r w:rsidRPr="009D2586">
        <w:t xml:space="preserve">, but December continued to show low trip counts. </w:t>
      </w:r>
    </w:p>
    <w:p w14:paraId="266C808E" w14:textId="77777777" w:rsidR="00933462" w:rsidRPr="00CC5BCF" w:rsidRDefault="00933462" w:rsidP="00933462">
      <w:pPr>
        <w:pStyle w:val="Caption1"/>
        <w:jc w:val="left"/>
      </w:pPr>
      <w:r w:rsidRPr="00F94604">
        <w:t xml:space="preserve">Table </w:t>
      </w:r>
      <w:r>
        <w:t>3</w:t>
      </w:r>
      <w:r w:rsidRPr="00F94604">
        <w:t xml:space="preserve">. Calibration results of </w:t>
      </w:r>
      <m:oMath>
        <m:sSub>
          <m:sSubPr>
            <m:ctrlPr>
              <w:rPr>
                <w:rFonts w:ascii="Cambria Math" w:hAnsi="Cambria Math"/>
              </w:rPr>
            </m:ctrlPr>
          </m:sSubPr>
          <m:e>
            <m:r>
              <w:rPr>
                <w:rFonts w:ascii="Cambria Math" w:hAnsi="Cambria Math"/>
              </w:rPr>
              <m:t>W</m:t>
            </m:r>
          </m:e>
          <m:sub>
            <m:r>
              <w:rPr>
                <w:rFonts w:ascii="Cambria Math" w:hAnsi="Cambria Math"/>
              </w:rPr>
              <m:t>k</m:t>
            </m:r>
          </m:sub>
        </m:sSub>
      </m:oMath>
    </w:p>
    <w:p w14:paraId="2B8CA1BA" w14:textId="77777777" w:rsidR="00933462" w:rsidRPr="00CC5BCF" w:rsidRDefault="00933462" w:rsidP="00933462">
      <w:pPr>
        <w:pStyle w:val="Caption1"/>
        <w:jc w:val="left"/>
      </w:pPr>
    </w:p>
    <w:tbl>
      <w:tblPr>
        <w:tblStyle w:val="TableGrid10"/>
        <w:tblW w:w="7375" w:type="dxa"/>
        <w:jc w:val="center"/>
        <w:tblLook w:val="04A0" w:firstRow="1" w:lastRow="0" w:firstColumn="1" w:lastColumn="0" w:noHBand="0" w:noVBand="1"/>
      </w:tblPr>
      <w:tblGrid>
        <w:gridCol w:w="985"/>
        <w:gridCol w:w="1260"/>
        <w:gridCol w:w="810"/>
        <w:gridCol w:w="1260"/>
        <w:gridCol w:w="1355"/>
        <w:gridCol w:w="1705"/>
      </w:tblGrid>
      <w:tr w:rsidR="00933462" w:rsidRPr="00F94604" w14:paraId="55AB5CA8" w14:textId="77777777" w:rsidTr="00BA323B">
        <w:trPr>
          <w:trHeight w:val="277"/>
          <w:jc w:val="center"/>
        </w:trPr>
        <w:tc>
          <w:tcPr>
            <w:tcW w:w="985" w:type="dxa"/>
            <w:vMerge w:val="restart"/>
            <w:tcBorders>
              <w:left w:val="nil"/>
            </w:tcBorders>
            <w:vAlign w:val="center"/>
          </w:tcPr>
          <w:p w14:paraId="4D2523C0" w14:textId="77777777" w:rsidR="00933462" w:rsidRPr="00F94604" w:rsidRDefault="00933462" w:rsidP="00BA323B">
            <w:pPr>
              <w:spacing w:after="120" w:line="240" w:lineRule="auto"/>
              <w:ind w:firstLine="0"/>
              <w:jc w:val="center"/>
              <w:rPr>
                <w:rFonts w:eastAsia="맑은 고딕" w:cs="Times New Roman"/>
                <w:sz w:val="18"/>
              </w:rPr>
            </w:pPr>
            <w:r w:rsidRPr="00F94604">
              <w:rPr>
                <w:rFonts w:eastAsia="맑은 고딕" w:cs="Times New Roman"/>
                <w:sz w:val="18"/>
              </w:rPr>
              <w:t>Date</w:t>
            </w:r>
          </w:p>
        </w:tc>
        <w:tc>
          <w:tcPr>
            <w:tcW w:w="1260" w:type="dxa"/>
            <w:vMerge w:val="restart"/>
            <w:vAlign w:val="center"/>
          </w:tcPr>
          <w:p w14:paraId="24D96C05" w14:textId="77777777" w:rsidR="00933462" w:rsidRPr="00F94604" w:rsidRDefault="00933462" w:rsidP="00BA323B">
            <w:pPr>
              <w:spacing w:after="120" w:line="240" w:lineRule="auto"/>
              <w:ind w:firstLine="0"/>
              <w:jc w:val="center"/>
              <w:rPr>
                <w:rFonts w:eastAsia="맑은 고딕" w:cs="Times New Roman"/>
                <w:sz w:val="18"/>
              </w:rPr>
            </w:pPr>
            <w:r w:rsidRPr="00F94604">
              <w:rPr>
                <w:rFonts w:eastAsia="맑은 고딕" w:cs="Times New Roman"/>
                <w:sz w:val="18"/>
              </w:rPr>
              <w:t>Week</w:t>
            </w:r>
          </w:p>
        </w:tc>
        <w:tc>
          <w:tcPr>
            <w:tcW w:w="810" w:type="dxa"/>
            <w:vMerge w:val="restart"/>
            <w:vAlign w:val="center"/>
          </w:tcPr>
          <w:p w14:paraId="4411CB8A" w14:textId="77777777" w:rsidR="00933462" w:rsidRPr="00F94604" w:rsidRDefault="00000000" w:rsidP="00BA323B">
            <w:pPr>
              <w:spacing w:after="120" w:line="240" w:lineRule="auto"/>
              <w:ind w:firstLine="0"/>
              <w:jc w:val="center"/>
              <w:rPr>
                <w:rFonts w:eastAsia="맑은 고딕" w:cs="Times New Roman"/>
                <w:sz w:val="18"/>
              </w:rPr>
            </w:pPr>
            <m:oMathPara>
              <m:oMath>
                <m:sSub>
                  <m:sSubPr>
                    <m:ctrlPr>
                      <w:rPr>
                        <w:rFonts w:ascii="Cambria Math" w:eastAsia="맑은 고딕" w:hAnsi="Cambria Math" w:cs="Times New Roman"/>
                        <w:i/>
                        <w:sz w:val="18"/>
                      </w:rPr>
                    </m:ctrlPr>
                  </m:sSubPr>
                  <m:e>
                    <m:r>
                      <w:rPr>
                        <w:rFonts w:ascii="Cambria Math" w:eastAsia="맑은 고딕" w:hAnsi="Cambria Math" w:cs="Times New Roman"/>
                        <w:sz w:val="18"/>
                      </w:rPr>
                      <m:t>W</m:t>
                    </m:r>
                  </m:e>
                  <m:sub>
                    <m:r>
                      <w:rPr>
                        <w:rFonts w:ascii="Cambria Math" w:eastAsia="맑은 고딕" w:hAnsi="Cambria Math" w:cs="Times New Roman"/>
                        <w:sz w:val="18"/>
                      </w:rPr>
                      <m:t>k</m:t>
                    </m:r>
                  </m:sub>
                </m:sSub>
              </m:oMath>
            </m:oMathPara>
          </w:p>
        </w:tc>
        <w:tc>
          <w:tcPr>
            <w:tcW w:w="2615" w:type="dxa"/>
            <w:gridSpan w:val="2"/>
            <w:vAlign w:val="center"/>
          </w:tcPr>
          <w:p w14:paraId="79BA5129" w14:textId="77777777" w:rsidR="00933462" w:rsidRPr="00F94604" w:rsidRDefault="00933462" w:rsidP="00BA323B">
            <w:pPr>
              <w:spacing w:after="120" w:line="240" w:lineRule="auto"/>
              <w:ind w:firstLine="0"/>
              <w:jc w:val="center"/>
              <w:rPr>
                <w:rFonts w:eastAsia="맑은 고딕" w:cs="Times New Roman"/>
                <w:sz w:val="18"/>
              </w:rPr>
            </w:pPr>
            <w:r w:rsidRPr="00F94604">
              <w:rPr>
                <w:rFonts w:eastAsia="맑은 고딕" w:cs="Times New Roman"/>
                <w:sz w:val="18"/>
              </w:rPr>
              <w:t>Total trip count</w:t>
            </w:r>
          </w:p>
        </w:tc>
        <w:tc>
          <w:tcPr>
            <w:tcW w:w="1705" w:type="dxa"/>
            <w:vMerge w:val="restart"/>
            <w:tcBorders>
              <w:bottom w:val="double" w:sz="4" w:space="0" w:color="auto"/>
              <w:right w:val="nil"/>
            </w:tcBorders>
            <w:vAlign w:val="center"/>
          </w:tcPr>
          <w:p w14:paraId="7BC87E8A" w14:textId="77777777" w:rsidR="00933462" w:rsidRPr="00F94604" w:rsidRDefault="00933462" w:rsidP="00BA323B">
            <w:pPr>
              <w:spacing w:line="240" w:lineRule="auto"/>
              <w:ind w:firstLine="0"/>
              <w:jc w:val="center"/>
              <w:rPr>
                <w:rFonts w:eastAsia="맑은 고딕" w:cs="Times New Roman"/>
                <w:sz w:val="18"/>
                <w:szCs w:val="18"/>
              </w:rPr>
            </w:pPr>
            <w:r w:rsidRPr="00F94604">
              <w:rPr>
                <w:rFonts w:eastAsia="맑은 고딕" w:cs="Times New Roman" w:hint="eastAsia"/>
                <w:sz w:val="18"/>
                <w:szCs w:val="18"/>
              </w:rPr>
              <w:t>M</w:t>
            </w:r>
            <w:r w:rsidRPr="00F94604">
              <w:rPr>
                <w:rFonts w:eastAsia="맑은 고딕" w:cs="Times New Roman"/>
                <w:sz w:val="18"/>
                <w:szCs w:val="18"/>
              </w:rPr>
              <w:t>odel accuracy</w:t>
            </w:r>
          </w:p>
        </w:tc>
      </w:tr>
      <w:tr w:rsidR="00933462" w:rsidRPr="00F94604" w14:paraId="0EA28EEB" w14:textId="77777777" w:rsidTr="00BA323B">
        <w:trPr>
          <w:trHeight w:val="277"/>
          <w:jc w:val="center"/>
        </w:trPr>
        <w:tc>
          <w:tcPr>
            <w:tcW w:w="985" w:type="dxa"/>
            <w:vMerge/>
            <w:tcBorders>
              <w:left w:val="nil"/>
              <w:bottom w:val="double" w:sz="4" w:space="0" w:color="auto"/>
            </w:tcBorders>
            <w:vAlign w:val="center"/>
          </w:tcPr>
          <w:p w14:paraId="2A0E81DC" w14:textId="77777777" w:rsidR="00933462" w:rsidRPr="00F94604" w:rsidRDefault="00933462" w:rsidP="00BA323B">
            <w:pPr>
              <w:spacing w:after="120" w:line="240" w:lineRule="auto"/>
              <w:ind w:firstLine="0"/>
              <w:rPr>
                <w:rFonts w:eastAsia="맑은 고딕" w:cs="Times New Roman"/>
                <w:sz w:val="18"/>
              </w:rPr>
            </w:pPr>
          </w:p>
        </w:tc>
        <w:tc>
          <w:tcPr>
            <w:tcW w:w="1260" w:type="dxa"/>
            <w:vMerge/>
            <w:tcBorders>
              <w:bottom w:val="double" w:sz="4" w:space="0" w:color="auto"/>
            </w:tcBorders>
            <w:vAlign w:val="center"/>
          </w:tcPr>
          <w:p w14:paraId="09988CD2" w14:textId="77777777" w:rsidR="00933462" w:rsidRPr="00F94604" w:rsidRDefault="00933462" w:rsidP="00BA323B">
            <w:pPr>
              <w:spacing w:after="120" w:line="240" w:lineRule="auto"/>
              <w:ind w:firstLine="0"/>
              <w:rPr>
                <w:rFonts w:eastAsia="맑은 고딕" w:cs="Times New Roman"/>
                <w:sz w:val="18"/>
              </w:rPr>
            </w:pPr>
          </w:p>
        </w:tc>
        <w:tc>
          <w:tcPr>
            <w:tcW w:w="810" w:type="dxa"/>
            <w:vMerge/>
            <w:tcBorders>
              <w:bottom w:val="double" w:sz="4" w:space="0" w:color="auto"/>
            </w:tcBorders>
            <w:vAlign w:val="center"/>
          </w:tcPr>
          <w:p w14:paraId="3C5F1B19" w14:textId="77777777" w:rsidR="00933462" w:rsidRPr="00F94604" w:rsidRDefault="00933462" w:rsidP="00BA323B">
            <w:pPr>
              <w:spacing w:after="120" w:line="240" w:lineRule="auto"/>
              <w:ind w:firstLine="0"/>
              <w:rPr>
                <w:rFonts w:eastAsia="맑은 고딕" w:cs="Times New Roman"/>
                <w:sz w:val="18"/>
              </w:rPr>
            </w:pPr>
          </w:p>
        </w:tc>
        <w:tc>
          <w:tcPr>
            <w:tcW w:w="1260" w:type="dxa"/>
            <w:tcBorders>
              <w:bottom w:val="double" w:sz="4" w:space="0" w:color="auto"/>
            </w:tcBorders>
            <w:vAlign w:val="center"/>
          </w:tcPr>
          <w:p w14:paraId="279F5A83" w14:textId="77777777" w:rsidR="00933462" w:rsidRPr="00F94604" w:rsidRDefault="00933462" w:rsidP="00BA323B">
            <w:pPr>
              <w:spacing w:after="120" w:line="240" w:lineRule="auto"/>
              <w:ind w:firstLine="0"/>
              <w:jc w:val="center"/>
              <w:rPr>
                <w:rFonts w:eastAsia="맑은 고딕" w:cs="Times New Roman"/>
                <w:sz w:val="18"/>
              </w:rPr>
            </w:pPr>
            <w:r w:rsidRPr="00F94604">
              <w:rPr>
                <w:rFonts w:eastAsia="맑은 고딕" w:cs="Times New Roman"/>
                <w:sz w:val="18"/>
              </w:rPr>
              <w:t>Simulated</w:t>
            </w:r>
          </w:p>
        </w:tc>
        <w:tc>
          <w:tcPr>
            <w:tcW w:w="1355" w:type="dxa"/>
            <w:tcBorders>
              <w:bottom w:val="double" w:sz="4" w:space="0" w:color="auto"/>
            </w:tcBorders>
            <w:vAlign w:val="center"/>
          </w:tcPr>
          <w:p w14:paraId="2760118F" w14:textId="77777777" w:rsidR="00933462" w:rsidRPr="00F94604" w:rsidRDefault="00933462" w:rsidP="00BA323B">
            <w:pPr>
              <w:spacing w:after="120" w:line="240" w:lineRule="auto"/>
              <w:ind w:firstLine="0"/>
              <w:jc w:val="center"/>
              <w:rPr>
                <w:rFonts w:eastAsia="맑은 고딕" w:cs="Times New Roman"/>
                <w:sz w:val="18"/>
              </w:rPr>
            </w:pPr>
            <w:r w:rsidRPr="00F94604">
              <w:rPr>
                <w:rFonts w:eastAsia="맑은 고딕" w:cs="Times New Roman"/>
                <w:sz w:val="18"/>
              </w:rPr>
              <w:t>Observed</w:t>
            </w:r>
          </w:p>
        </w:tc>
        <w:tc>
          <w:tcPr>
            <w:tcW w:w="1705" w:type="dxa"/>
            <w:vMerge/>
            <w:tcBorders>
              <w:bottom w:val="double" w:sz="4" w:space="0" w:color="auto"/>
              <w:right w:val="nil"/>
            </w:tcBorders>
            <w:vAlign w:val="center"/>
          </w:tcPr>
          <w:p w14:paraId="2B8E56BE" w14:textId="77777777" w:rsidR="00933462" w:rsidRPr="00F94604" w:rsidRDefault="00933462" w:rsidP="00BA323B">
            <w:pPr>
              <w:spacing w:line="240" w:lineRule="auto"/>
              <w:ind w:firstLine="0"/>
              <w:rPr>
                <w:rFonts w:eastAsia="맑은 고딕" w:cs="Times New Roman"/>
                <w:sz w:val="18"/>
                <w:szCs w:val="18"/>
              </w:rPr>
            </w:pPr>
          </w:p>
        </w:tc>
      </w:tr>
      <w:tr w:rsidR="00933462" w:rsidRPr="00F94604" w14:paraId="6BE2B288" w14:textId="77777777" w:rsidTr="00E80AC3">
        <w:trPr>
          <w:trHeight w:val="277"/>
          <w:jc w:val="center"/>
        </w:trPr>
        <w:tc>
          <w:tcPr>
            <w:tcW w:w="985" w:type="dxa"/>
            <w:vMerge w:val="restart"/>
            <w:tcBorders>
              <w:top w:val="double" w:sz="4" w:space="0" w:color="auto"/>
              <w:left w:val="nil"/>
              <w:bottom w:val="nil"/>
            </w:tcBorders>
            <w:vAlign w:val="center"/>
          </w:tcPr>
          <w:p w14:paraId="0D518353"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2020 09</w:t>
            </w:r>
          </w:p>
        </w:tc>
        <w:tc>
          <w:tcPr>
            <w:tcW w:w="1260" w:type="dxa"/>
            <w:tcBorders>
              <w:top w:val="double" w:sz="4" w:space="0" w:color="auto"/>
              <w:bottom w:val="nil"/>
            </w:tcBorders>
            <w:vAlign w:val="center"/>
          </w:tcPr>
          <w:p w14:paraId="0B27B23D"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Weekday</w:t>
            </w:r>
          </w:p>
        </w:tc>
        <w:tc>
          <w:tcPr>
            <w:tcW w:w="810" w:type="dxa"/>
            <w:tcBorders>
              <w:top w:val="double" w:sz="4" w:space="0" w:color="auto"/>
              <w:left w:val="nil"/>
              <w:bottom w:val="nil"/>
              <w:right w:val="single" w:sz="4" w:space="0" w:color="auto"/>
            </w:tcBorders>
            <w:shd w:val="clear" w:color="auto" w:fill="auto"/>
            <w:vAlign w:val="center"/>
          </w:tcPr>
          <w:p w14:paraId="0CED92A6"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0.39</w:t>
            </w:r>
          </w:p>
        </w:tc>
        <w:tc>
          <w:tcPr>
            <w:tcW w:w="1260" w:type="dxa"/>
            <w:tcBorders>
              <w:top w:val="double" w:sz="4" w:space="0" w:color="auto"/>
              <w:left w:val="single" w:sz="4" w:space="0" w:color="auto"/>
              <w:bottom w:val="nil"/>
              <w:right w:val="nil"/>
            </w:tcBorders>
            <w:shd w:val="clear" w:color="auto" w:fill="auto"/>
            <w:vAlign w:val="center"/>
          </w:tcPr>
          <w:p w14:paraId="111F9E88"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61112.6</w:t>
            </w:r>
          </w:p>
        </w:tc>
        <w:tc>
          <w:tcPr>
            <w:tcW w:w="1355" w:type="dxa"/>
            <w:tcBorders>
              <w:top w:val="double" w:sz="4" w:space="0" w:color="auto"/>
              <w:bottom w:val="nil"/>
            </w:tcBorders>
            <w:vAlign w:val="center"/>
          </w:tcPr>
          <w:p w14:paraId="0511920A"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61091.16</w:t>
            </w:r>
          </w:p>
        </w:tc>
        <w:tc>
          <w:tcPr>
            <w:tcW w:w="1705" w:type="dxa"/>
            <w:tcBorders>
              <w:top w:val="double" w:sz="4" w:space="0" w:color="auto"/>
              <w:left w:val="nil"/>
              <w:bottom w:val="nil"/>
              <w:right w:val="nil"/>
            </w:tcBorders>
            <w:shd w:val="clear" w:color="auto" w:fill="auto"/>
            <w:vAlign w:val="center"/>
          </w:tcPr>
          <w:p w14:paraId="0E1C39D1"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99.965</w:t>
            </w:r>
          </w:p>
        </w:tc>
      </w:tr>
      <w:tr w:rsidR="00933462" w:rsidRPr="00F94604" w14:paraId="63286E34" w14:textId="77777777" w:rsidTr="00E80AC3">
        <w:trPr>
          <w:trHeight w:val="277"/>
          <w:jc w:val="center"/>
        </w:trPr>
        <w:tc>
          <w:tcPr>
            <w:tcW w:w="985" w:type="dxa"/>
            <w:vMerge/>
            <w:tcBorders>
              <w:top w:val="nil"/>
              <w:left w:val="nil"/>
            </w:tcBorders>
            <w:vAlign w:val="center"/>
          </w:tcPr>
          <w:p w14:paraId="72E800AB" w14:textId="77777777" w:rsidR="00933462" w:rsidRPr="00F94604" w:rsidRDefault="00933462" w:rsidP="00E80AC3">
            <w:pPr>
              <w:spacing w:line="240" w:lineRule="auto"/>
              <w:ind w:firstLine="0"/>
              <w:jc w:val="center"/>
              <w:rPr>
                <w:rFonts w:eastAsia="맑은 고딕" w:cs="Times New Roman"/>
                <w:sz w:val="18"/>
              </w:rPr>
            </w:pPr>
          </w:p>
        </w:tc>
        <w:tc>
          <w:tcPr>
            <w:tcW w:w="1260" w:type="dxa"/>
            <w:tcBorders>
              <w:top w:val="nil"/>
              <w:bottom w:val="single" w:sz="4" w:space="0" w:color="auto"/>
            </w:tcBorders>
            <w:vAlign w:val="center"/>
          </w:tcPr>
          <w:p w14:paraId="496E844D"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Weekend</w:t>
            </w:r>
          </w:p>
        </w:tc>
        <w:tc>
          <w:tcPr>
            <w:tcW w:w="810" w:type="dxa"/>
            <w:tcBorders>
              <w:top w:val="nil"/>
              <w:left w:val="nil"/>
              <w:bottom w:val="single" w:sz="4" w:space="0" w:color="auto"/>
              <w:right w:val="single" w:sz="4" w:space="0" w:color="auto"/>
            </w:tcBorders>
            <w:shd w:val="clear" w:color="auto" w:fill="auto"/>
            <w:vAlign w:val="center"/>
          </w:tcPr>
          <w:p w14:paraId="2FD65245"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0.5</w:t>
            </w:r>
          </w:p>
        </w:tc>
        <w:tc>
          <w:tcPr>
            <w:tcW w:w="1260" w:type="dxa"/>
            <w:tcBorders>
              <w:top w:val="nil"/>
              <w:left w:val="single" w:sz="4" w:space="0" w:color="auto"/>
              <w:bottom w:val="single" w:sz="4" w:space="0" w:color="auto"/>
              <w:right w:val="nil"/>
            </w:tcBorders>
            <w:shd w:val="clear" w:color="auto" w:fill="auto"/>
            <w:vAlign w:val="center"/>
          </w:tcPr>
          <w:p w14:paraId="4C1EE1CE"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21943.64</w:t>
            </w:r>
          </w:p>
        </w:tc>
        <w:tc>
          <w:tcPr>
            <w:tcW w:w="1355" w:type="dxa"/>
            <w:tcBorders>
              <w:top w:val="nil"/>
              <w:bottom w:val="single" w:sz="4" w:space="0" w:color="auto"/>
            </w:tcBorders>
            <w:vAlign w:val="center"/>
          </w:tcPr>
          <w:p w14:paraId="57C97347"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21316.56</w:t>
            </w:r>
          </w:p>
        </w:tc>
        <w:tc>
          <w:tcPr>
            <w:tcW w:w="1705" w:type="dxa"/>
            <w:tcBorders>
              <w:top w:val="nil"/>
              <w:left w:val="nil"/>
              <w:bottom w:val="single" w:sz="4" w:space="0" w:color="auto"/>
              <w:right w:val="nil"/>
            </w:tcBorders>
            <w:shd w:val="clear" w:color="auto" w:fill="auto"/>
            <w:vAlign w:val="center"/>
          </w:tcPr>
          <w:p w14:paraId="665843A8"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97.142</w:t>
            </w:r>
          </w:p>
        </w:tc>
      </w:tr>
      <w:tr w:rsidR="00933462" w:rsidRPr="00F94604" w14:paraId="71575CD3" w14:textId="77777777" w:rsidTr="00E80AC3">
        <w:trPr>
          <w:trHeight w:val="277"/>
          <w:jc w:val="center"/>
        </w:trPr>
        <w:tc>
          <w:tcPr>
            <w:tcW w:w="985" w:type="dxa"/>
            <w:vMerge w:val="restart"/>
            <w:tcBorders>
              <w:left w:val="nil"/>
            </w:tcBorders>
            <w:vAlign w:val="center"/>
          </w:tcPr>
          <w:p w14:paraId="2118A97E"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2020 10</w:t>
            </w:r>
          </w:p>
        </w:tc>
        <w:tc>
          <w:tcPr>
            <w:tcW w:w="1260" w:type="dxa"/>
            <w:tcBorders>
              <w:bottom w:val="nil"/>
            </w:tcBorders>
            <w:vAlign w:val="center"/>
          </w:tcPr>
          <w:p w14:paraId="4A2B1021"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Weekday</w:t>
            </w:r>
          </w:p>
        </w:tc>
        <w:tc>
          <w:tcPr>
            <w:tcW w:w="810" w:type="dxa"/>
            <w:tcBorders>
              <w:top w:val="single" w:sz="4" w:space="0" w:color="auto"/>
              <w:left w:val="nil"/>
              <w:bottom w:val="nil"/>
              <w:right w:val="single" w:sz="4" w:space="0" w:color="auto"/>
            </w:tcBorders>
            <w:shd w:val="clear" w:color="auto" w:fill="auto"/>
            <w:vAlign w:val="center"/>
          </w:tcPr>
          <w:p w14:paraId="71169528"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0.39</w:t>
            </w:r>
          </w:p>
        </w:tc>
        <w:tc>
          <w:tcPr>
            <w:tcW w:w="1260" w:type="dxa"/>
            <w:tcBorders>
              <w:top w:val="single" w:sz="4" w:space="0" w:color="auto"/>
              <w:left w:val="single" w:sz="4" w:space="0" w:color="auto"/>
              <w:bottom w:val="nil"/>
              <w:right w:val="nil"/>
            </w:tcBorders>
            <w:shd w:val="clear" w:color="auto" w:fill="auto"/>
            <w:vAlign w:val="center"/>
          </w:tcPr>
          <w:p w14:paraId="0A651133"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61112.6</w:t>
            </w:r>
          </w:p>
        </w:tc>
        <w:tc>
          <w:tcPr>
            <w:tcW w:w="1355" w:type="dxa"/>
            <w:tcBorders>
              <w:bottom w:val="nil"/>
            </w:tcBorders>
            <w:vAlign w:val="center"/>
          </w:tcPr>
          <w:p w14:paraId="62519A22"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62211.92</w:t>
            </w:r>
          </w:p>
        </w:tc>
        <w:tc>
          <w:tcPr>
            <w:tcW w:w="1705" w:type="dxa"/>
            <w:tcBorders>
              <w:top w:val="single" w:sz="4" w:space="0" w:color="auto"/>
              <w:left w:val="nil"/>
              <w:bottom w:val="nil"/>
              <w:right w:val="nil"/>
            </w:tcBorders>
            <w:shd w:val="clear" w:color="auto" w:fill="auto"/>
            <w:vAlign w:val="center"/>
          </w:tcPr>
          <w:p w14:paraId="6F92E490"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98.233</w:t>
            </w:r>
          </w:p>
        </w:tc>
      </w:tr>
      <w:tr w:rsidR="00933462" w:rsidRPr="00F94604" w14:paraId="0B4A1F5F" w14:textId="77777777" w:rsidTr="00E80AC3">
        <w:trPr>
          <w:trHeight w:val="277"/>
          <w:jc w:val="center"/>
        </w:trPr>
        <w:tc>
          <w:tcPr>
            <w:tcW w:w="985" w:type="dxa"/>
            <w:vMerge/>
            <w:tcBorders>
              <w:left w:val="nil"/>
            </w:tcBorders>
            <w:vAlign w:val="center"/>
          </w:tcPr>
          <w:p w14:paraId="3F90F5E0" w14:textId="77777777" w:rsidR="00933462" w:rsidRPr="00F94604" w:rsidRDefault="00933462" w:rsidP="00E80AC3">
            <w:pPr>
              <w:spacing w:line="240" w:lineRule="auto"/>
              <w:ind w:firstLine="0"/>
              <w:jc w:val="center"/>
              <w:rPr>
                <w:rFonts w:eastAsia="맑은 고딕" w:cs="Times New Roman"/>
                <w:sz w:val="18"/>
              </w:rPr>
            </w:pPr>
          </w:p>
        </w:tc>
        <w:tc>
          <w:tcPr>
            <w:tcW w:w="1260" w:type="dxa"/>
            <w:tcBorders>
              <w:top w:val="nil"/>
              <w:bottom w:val="single" w:sz="4" w:space="0" w:color="auto"/>
            </w:tcBorders>
            <w:vAlign w:val="center"/>
          </w:tcPr>
          <w:p w14:paraId="37356984"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Weekend</w:t>
            </w:r>
          </w:p>
        </w:tc>
        <w:tc>
          <w:tcPr>
            <w:tcW w:w="810" w:type="dxa"/>
            <w:tcBorders>
              <w:top w:val="nil"/>
              <w:left w:val="nil"/>
              <w:bottom w:val="single" w:sz="4" w:space="0" w:color="auto"/>
              <w:right w:val="single" w:sz="4" w:space="0" w:color="auto"/>
            </w:tcBorders>
            <w:shd w:val="clear" w:color="auto" w:fill="auto"/>
            <w:vAlign w:val="center"/>
          </w:tcPr>
          <w:p w14:paraId="171DD050"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0.52</w:t>
            </w:r>
          </w:p>
        </w:tc>
        <w:tc>
          <w:tcPr>
            <w:tcW w:w="1260" w:type="dxa"/>
            <w:tcBorders>
              <w:top w:val="nil"/>
              <w:left w:val="single" w:sz="4" w:space="0" w:color="auto"/>
              <w:bottom w:val="single" w:sz="4" w:space="0" w:color="auto"/>
              <w:right w:val="nil"/>
            </w:tcBorders>
            <w:shd w:val="clear" w:color="auto" w:fill="auto"/>
            <w:vAlign w:val="center"/>
          </w:tcPr>
          <w:p w14:paraId="6DCD3AFE"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22045.6</w:t>
            </w:r>
          </w:p>
        </w:tc>
        <w:tc>
          <w:tcPr>
            <w:tcW w:w="1355" w:type="dxa"/>
            <w:tcBorders>
              <w:top w:val="nil"/>
              <w:bottom w:val="single" w:sz="4" w:space="0" w:color="auto"/>
            </w:tcBorders>
            <w:vAlign w:val="center"/>
          </w:tcPr>
          <w:p w14:paraId="755D095F"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22173.04</w:t>
            </w:r>
          </w:p>
        </w:tc>
        <w:tc>
          <w:tcPr>
            <w:tcW w:w="1705" w:type="dxa"/>
            <w:tcBorders>
              <w:top w:val="nil"/>
              <w:left w:val="nil"/>
              <w:bottom w:val="single" w:sz="4" w:space="0" w:color="auto"/>
              <w:right w:val="nil"/>
            </w:tcBorders>
            <w:shd w:val="clear" w:color="auto" w:fill="auto"/>
            <w:vAlign w:val="center"/>
          </w:tcPr>
          <w:p w14:paraId="0D3D7F52"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99.425</w:t>
            </w:r>
          </w:p>
        </w:tc>
      </w:tr>
      <w:tr w:rsidR="00933462" w:rsidRPr="00F94604" w14:paraId="283DB3E9" w14:textId="77777777" w:rsidTr="00E80AC3">
        <w:trPr>
          <w:trHeight w:val="277"/>
          <w:jc w:val="center"/>
        </w:trPr>
        <w:tc>
          <w:tcPr>
            <w:tcW w:w="985" w:type="dxa"/>
            <w:vMerge w:val="restart"/>
            <w:tcBorders>
              <w:left w:val="nil"/>
            </w:tcBorders>
            <w:vAlign w:val="center"/>
          </w:tcPr>
          <w:p w14:paraId="35A223EE"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2020 11</w:t>
            </w:r>
          </w:p>
        </w:tc>
        <w:tc>
          <w:tcPr>
            <w:tcW w:w="1260" w:type="dxa"/>
            <w:tcBorders>
              <w:bottom w:val="nil"/>
            </w:tcBorders>
            <w:vAlign w:val="center"/>
          </w:tcPr>
          <w:p w14:paraId="28491F94"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Weekday</w:t>
            </w:r>
          </w:p>
        </w:tc>
        <w:tc>
          <w:tcPr>
            <w:tcW w:w="810" w:type="dxa"/>
            <w:tcBorders>
              <w:top w:val="single" w:sz="4" w:space="0" w:color="auto"/>
              <w:left w:val="nil"/>
              <w:bottom w:val="nil"/>
              <w:right w:val="single" w:sz="4" w:space="0" w:color="auto"/>
            </w:tcBorders>
            <w:shd w:val="clear" w:color="auto" w:fill="auto"/>
            <w:vAlign w:val="center"/>
          </w:tcPr>
          <w:p w14:paraId="184D3A7F"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0.34</w:t>
            </w:r>
          </w:p>
        </w:tc>
        <w:tc>
          <w:tcPr>
            <w:tcW w:w="1260" w:type="dxa"/>
            <w:tcBorders>
              <w:top w:val="single" w:sz="4" w:space="0" w:color="auto"/>
              <w:left w:val="single" w:sz="4" w:space="0" w:color="auto"/>
              <w:bottom w:val="nil"/>
              <w:right w:val="nil"/>
            </w:tcBorders>
            <w:shd w:val="clear" w:color="auto" w:fill="auto"/>
            <w:vAlign w:val="center"/>
          </w:tcPr>
          <w:p w14:paraId="65C9E9C9"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55122.56</w:t>
            </w:r>
          </w:p>
        </w:tc>
        <w:tc>
          <w:tcPr>
            <w:tcW w:w="1355" w:type="dxa"/>
            <w:tcBorders>
              <w:bottom w:val="nil"/>
            </w:tcBorders>
            <w:vAlign w:val="center"/>
          </w:tcPr>
          <w:p w14:paraId="0E1AA115"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53847.36</w:t>
            </w:r>
          </w:p>
        </w:tc>
        <w:tc>
          <w:tcPr>
            <w:tcW w:w="1705" w:type="dxa"/>
            <w:tcBorders>
              <w:top w:val="single" w:sz="4" w:space="0" w:color="auto"/>
              <w:left w:val="nil"/>
              <w:bottom w:val="nil"/>
              <w:right w:val="nil"/>
            </w:tcBorders>
            <w:shd w:val="clear" w:color="auto" w:fill="auto"/>
            <w:vAlign w:val="center"/>
          </w:tcPr>
          <w:p w14:paraId="2EA26D09"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97.687</w:t>
            </w:r>
          </w:p>
        </w:tc>
      </w:tr>
      <w:tr w:rsidR="00933462" w:rsidRPr="00F94604" w14:paraId="0E3761B2" w14:textId="77777777" w:rsidTr="00E80AC3">
        <w:trPr>
          <w:trHeight w:val="277"/>
          <w:jc w:val="center"/>
        </w:trPr>
        <w:tc>
          <w:tcPr>
            <w:tcW w:w="985" w:type="dxa"/>
            <w:vMerge/>
            <w:tcBorders>
              <w:left w:val="nil"/>
            </w:tcBorders>
            <w:vAlign w:val="center"/>
          </w:tcPr>
          <w:p w14:paraId="622BA99D" w14:textId="77777777" w:rsidR="00933462" w:rsidRPr="00F94604" w:rsidRDefault="00933462" w:rsidP="00E80AC3">
            <w:pPr>
              <w:spacing w:line="240" w:lineRule="auto"/>
              <w:ind w:firstLine="0"/>
              <w:jc w:val="center"/>
              <w:rPr>
                <w:rFonts w:eastAsia="맑은 고딕" w:cs="Times New Roman"/>
                <w:sz w:val="18"/>
              </w:rPr>
            </w:pPr>
          </w:p>
        </w:tc>
        <w:tc>
          <w:tcPr>
            <w:tcW w:w="1260" w:type="dxa"/>
            <w:tcBorders>
              <w:top w:val="nil"/>
              <w:bottom w:val="single" w:sz="4" w:space="0" w:color="auto"/>
            </w:tcBorders>
            <w:vAlign w:val="center"/>
          </w:tcPr>
          <w:p w14:paraId="4016E02D"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Weekend</w:t>
            </w:r>
          </w:p>
        </w:tc>
        <w:tc>
          <w:tcPr>
            <w:tcW w:w="810" w:type="dxa"/>
            <w:tcBorders>
              <w:top w:val="nil"/>
              <w:left w:val="nil"/>
              <w:bottom w:val="single" w:sz="4" w:space="0" w:color="auto"/>
              <w:right w:val="single" w:sz="4" w:space="0" w:color="auto"/>
            </w:tcBorders>
            <w:shd w:val="clear" w:color="auto" w:fill="auto"/>
            <w:vAlign w:val="center"/>
          </w:tcPr>
          <w:p w14:paraId="48A2E6A7"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0.64</w:t>
            </w:r>
          </w:p>
        </w:tc>
        <w:tc>
          <w:tcPr>
            <w:tcW w:w="1260" w:type="dxa"/>
            <w:tcBorders>
              <w:top w:val="nil"/>
              <w:left w:val="single" w:sz="4" w:space="0" w:color="auto"/>
              <w:bottom w:val="single" w:sz="4" w:space="0" w:color="auto"/>
              <w:right w:val="nil"/>
            </w:tcBorders>
            <w:shd w:val="clear" w:color="auto" w:fill="auto"/>
            <w:vAlign w:val="center"/>
          </w:tcPr>
          <w:p w14:paraId="2C777960"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26457.16</w:t>
            </w:r>
          </w:p>
        </w:tc>
        <w:tc>
          <w:tcPr>
            <w:tcW w:w="1355" w:type="dxa"/>
            <w:tcBorders>
              <w:top w:val="nil"/>
              <w:bottom w:val="single" w:sz="4" w:space="0" w:color="auto"/>
            </w:tcBorders>
            <w:vAlign w:val="center"/>
          </w:tcPr>
          <w:p w14:paraId="7E781025"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26460.2</w:t>
            </w:r>
          </w:p>
        </w:tc>
        <w:tc>
          <w:tcPr>
            <w:tcW w:w="1705" w:type="dxa"/>
            <w:tcBorders>
              <w:top w:val="nil"/>
              <w:left w:val="nil"/>
              <w:bottom w:val="single" w:sz="4" w:space="0" w:color="auto"/>
              <w:right w:val="nil"/>
            </w:tcBorders>
            <w:shd w:val="clear" w:color="auto" w:fill="auto"/>
            <w:vAlign w:val="center"/>
          </w:tcPr>
          <w:p w14:paraId="5F104517"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99.989</w:t>
            </w:r>
          </w:p>
        </w:tc>
      </w:tr>
      <w:tr w:rsidR="00933462" w:rsidRPr="00F94604" w14:paraId="538D7F22" w14:textId="77777777" w:rsidTr="00E80AC3">
        <w:trPr>
          <w:trHeight w:val="277"/>
          <w:jc w:val="center"/>
        </w:trPr>
        <w:tc>
          <w:tcPr>
            <w:tcW w:w="985" w:type="dxa"/>
            <w:vMerge w:val="restart"/>
            <w:tcBorders>
              <w:left w:val="nil"/>
            </w:tcBorders>
            <w:vAlign w:val="center"/>
          </w:tcPr>
          <w:p w14:paraId="7DAB9113"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2021 10</w:t>
            </w:r>
          </w:p>
        </w:tc>
        <w:tc>
          <w:tcPr>
            <w:tcW w:w="1260" w:type="dxa"/>
            <w:tcBorders>
              <w:bottom w:val="nil"/>
            </w:tcBorders>
            <w:vAlign w:val="center"/>
          </w:tcPr>
          <w:p w14:paraId="39E97492"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Weekday</w:t>
            </w:r>
          </w:p>
        </w:tc>
        <w:tc>
          <w:tcPr>
            <w:tcW w:w="810" w:type="dxa"/>
            <w:tcBorders>
              <w:top w:val="single" w:sz="4" w:space="0" w:color="auto"/>
              <w:left w:val="nil"/>
              <w:bottom w:val="nil"/>
              <w:right w:val="single" w:sz="4" w:space="0" w:color="auto"/>
            </w:tcBorders>
            <w:shd w:val="clear" w:color="auto" w:fill="auto"/>
            <w:vAlign w:val="center"/>
          </w:tcPr>
          <w:p w14:paraId="4C29E9D1"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0.34</w:t>
            </w:r>
          </w:p>
        </w:tc>
        <w:tc>
          <w:tcPr>
            <w:tcW w:w="1260" w:type="dxa"/>
            <w:tcBorders>
              <w:top w:val="single" w:sz="4" w:space="0" w:color="auto"/>
              <w:left w:val="single" w:sz="4" w:space="0" w:color="auto"/>
              <w:bottom w:val="nil"/>
              <w:right w:val="single" w:sz="4" w:space="0" w:color="auto"/>
            </w:tcBorders>
            <w:shd w:val="clear" w:color="auto" w:fill="auto"/>
            <w:vAlign w:val="center"/>
          </w:tcPr>
          <w:p w14:paraId="7EFBDC86"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56394.4</w:t>
            </w:r>
          </w:p>
        </w:tc>
        <w:tc>
          <w:tcPr>
            <w:tcW w:w="1355" w:type="dxa"/>
            <w:tcBorders>
              <w:top w:val="single" w:sz="4" w:space="0" w:color="auto"/>
              <w:left w:val="single" w:sz="4" w:space="0" w:color="auto"/>
              <w:bottom w:val="nil"/>
              <w:right w:val="single" w:sz="4" w:space="0" w:color="auto"/>
            </w:tcBorders>
            <w:vAlign w:val="center"/>
          </w:tcPr>
          <w:p w14:paraId="1F480C93"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55038.72</w:t>
            </w:r>
          </w:p>
        </w:tc>
        <w:tc>
          <w:tcPr>
            <w:tcW w:w="1705" w:type="dxa"/>
            <w:tcBorders>
              <w:top w:val="single" w:sz="4" w:space="0" w:color="auto"/>
              <w:left w:val="single" w:sz="4" w:space="0" w:color="auto"/>
              <w:bottom w:val="nil"/>
              <w:right w:val="nil"/>
            </w:tcBorders>
            <w:shd w:val="clear" w:color="auto" w:fill="auto"/>
            <w:vAlign w:val="center"/>
          </w:tcPr>
          <w:p w14:paraId="2A171BAD"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97.596</w:t>
            </w:r>
          </w:p>
        </w:tc>
      </w:tr>
      <w:tr w:rsidR="00933462" w:rsidRPr="00F94604" w14:paraId="2F9CC345" w14:textId="77777777" w:rsidTr="00E80AC3">
        <w:trPr>
          <w:trHeight w:val="277"/>
          <w:jc w:val="center"/>
        </w:trPr>
        <w:tc>
          <w:tcPr>
            <w:tcW w:w="985" w:type="dxa"/>
            <w:vMerge/>
            <w:tcBorders>
              <w:left w:val="nil"/>
            </w:tcBorders>
            <w:vAlign w:val="center"/>
          </w:tcPr>
          <w:p w14:paraId="76531989" w14:textId="77777777" w:rsidR="00933462" w:rsidRPr="00F94604" w:rsidRDefault="00933462" w:rsidP="00E80AC3">
            <w:pPr>
              <w:spacing w:line="240" w:lineRule="auto"/>
              <w:ind w:firstLine="0"/>
              <w:jc w:val="center"/>
              <w:rPr>
                <w:rFonts w:eastAsia="맑은 고딕" w:cs="Times New Roman"/>
                <w:sz w:val="18"/>
              </w:rPr>
            </w:pPr>
          </w:p>
        </w:tc>
        <w:tc>
          <w:tcPr>
            <w:tcW w:w="1260" w:type="dxa"/>
            <w:tcBorders>
              <w:top w:val="nil"/>
              <w:bottom w:val="single" w:sz="4" w:space="0" w:color="auto"/>
            </w:tcBorders>
            <w:vAlign w:val="center"/>
          </w:tcPr>
          <w:p w14:paraId="6D0782F8"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Weekend</w:t>
            </w:r>
          </w:p>
        </w:tc>
        <w:tc>
          <w:tcPr>
            <w:tcW w:w="810" w:type="dxa"/>
            <w:tcBorders>
              <w:top w:val="nil"/>
              <w:left w:val="nil"/>
              <w:bottom w:val="single" w:sz="4" w:space="0" w:color="auto"/>
              <w:right w:val="single" w:sz="4" w:space="0" w:color="auto"/>
            </w:tcBorders>
            <w:shd w:val="clear" w:color="auto" w:fill="auto"/>
            <w:vAlign w:val="center"/>
          </w:tcPr>
          <w:p w14:paraId="54385B01"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0.66</w:t>
            </w:r>
          </w:p>
        </w:tc>
        <w:tc>
          <w:tcPr>
            <w:tcW w:w="1260" w:type="dxa"/>
            <w:tcBorders>
              <w:top w:val="nil"/>
              <w:left w:val="single" w:sz="4" w:space="0" w:color="auto"/>
              <w:bottom w:val="single" w:sz="4" w:space="0" w:color="auto"/>
              <w:right w:val="single" w:sz="4" w:space="0" w:color="auto"/>
            </w:tcBorders>
            <w:shd w:val="clear" w:color="auto" w:fill="auto"/>
            <w:vAlign w:val="center"/>
          </w:tcPr>
          <w:p w14:paraId="11081965"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26061.09</w:t>
            </w:r>
          </w:p>
        </w:tc>
        <w:tc>
          <w:tcPr>
            <w:tcW w:w="1355" w:type="dxa"/>
            <w:tcBorders>
              <w:top w:val="nil"/>
              <w:left w:val="single" w:sz="4" w:space="0" w:color="auto"/>
              <w:bottom w:val="single" w:sz="4" w:space="0" w:color="auto"/>
              <w:right w:val="single" w:sz="4" w:space="0" w:color="auto"/>
            </w:tcBorders>
            <w:vAlign w:val="center"/>
          </w:tcPr>
          <w:p w14:paraId="7EC2FDF8"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26549.84</w:t>
            </w:r>
          </w:p>
        </w:tc>
        <w:tc>
          <w:tcPr>
            <w:tcW w:w="1705" w:type="dxa"/>
            <w:tcBorders>
              <w:top w:val="nil"/>
              <w:left w:val="single" w:sz="4" w:space="0" w:color="auto"/>
              <w:bottom w:val="single" w:sz="4" w:space="0" w:color="auto"/>
              <w:right w:val="nil"/>
            </w:tcBorders>
            <w:shd w:val="clear" w:color="auto" w:fill="auto"/>
            <w:vAlign w:val="center"/>
          </w:tcPr>
          <w:p w14:paraId="199621D6"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98.159</w:t>
            </w:r>
          </w:p>
        </w:tc>
      </w:tr>
      <w:tr w:rsidR="00933462" w:rsidRPr="00F94604" w14:paraId="572F7954" w14:textId="77777777" w:rsidTr="00E80AC3">
        <w:trPr>
          <w:trHeight w:val="277"/>
          <w:jc w:val="center"/>
        </w:trPr>
        <w:tc>
          <w:tcPr>
            <w:tcW w:w="985" w:type="dxa"/>
            <w:vMerge w:val="restart"/>
            <w:tcBorders>
              <w:left w:val="nil"/>
            </w:tcBorders>
            <w:vAlign w:val="center"/>
          </w:tcPr>
          <w:p w14:paraId="2BFBEE35"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2021 11</w:t>
            </w:r>
          </w:p>
        </w:tc>
        <w:tc>
          <w:tcPr>
            <w:tcW w:w="1260" w:type="dxa"/>
            <w:tcBorders>
              <w:bottom w:val="nil"/>
            </w:tcBorders>
            <w:vAlign w:val="center"/>
          </w:tcPr>
          <w:p w14:paraId="7AEE2D4F"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Weekday</w:t>
            </w:r>
          </w:p>
        </w:tc>
        <w:tc>
          <w:tcPr>
            <w:tcW w:w="810" w:type="dxa"/>
            <w:tcBorders>
              <w:top w:val="single" w:sz="4" w:space="0" w:color="auto"/>
              <w:left w:val="nil"/>
              <w:bottom w:val="nil"/>
              <w:right w:val="single" w:sz="4" w:space="0" w:color="auto"/>
            </w:tcBorders>
            <w:shd w:val="clear" w:color="auto" w:fill="auto"/>
            <w:vAlign w:val="center"/>
          </w:tcPr>
          <w:p w14:paraId="1E4D2989"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0.37</w:t>
            </w:r>
          </w:p>
        </w:tc>
        <w:tc>
          <w:tcPr>
            <w:tcW w:w="1260" w:type="dxa"/>
            <w:tcBorders>
              <w:top w:val="single" w:sz="4" w:space="0" w:color="auto"/>
              <w:left w:val="single" w:sz="4" w:space="0" w:color="auto"/>
              <w:bottom w:val="nil"/>
              <w:right w:val="single" w:sz="4" w:space="0" w:color="auto"/>
            </w:tcBorders>
            <w:shd w:val="clear" w:color="auto" w:fill="auto"/>
            <w:vAlign w:val="center"/>
          </w:tcPr>
          <w:p w14:paraId="113F2DBC"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58861.96</w:t>
            </w:r>
          </w:p>
        </w:tc>
        <w:tc>
          <w:tcPr>
            <w:tcW w:w="1355" w:type="dxa"/>
            <w:tcBorders>
              <w:top w:val="single" w:sz="4" w:space="0" w:color="auto"/>
              <w:left w:val="single" w:sz="4" w:space="0" w:color="auto"/>
              <w:bottom w:val="nil"/>
              <w:right w:val="single" w:sz="4" w:space="0" w:color="auto"/>
            </w:tcBorders>
            <w:vAlign w:val="center"/>
          </w:tcPr>
          <w:p w14:paraId="3FCA4B48"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58043.64</w:t>
            </w:r>
          </w:p>
        </w:tc>
        <w:tc>
          <w:tcPr>
            <w:tcW w:w="1705" w:type="dxa"/>
            <w:tcBorders>
              <w:top w:val="single" w:sz="4" w:space="0" w:color="auto"/>
              <w:left w:val="single" w:sz="4" w:space="0" w:color="auto"/>
              <w:bottom w:val="nil"/>
              <w:right w:val="nil"/>
            </w:tcBorders>
            <w:shd w:val="clear" w:color="auto" w:fill="auto"/>
            <w:vAlign w:val="center"/>
          </w:tcPr>
          <w:p w14:paraId="4EB6D5A8"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98.61</w:t>
            </w:r>
          </w:p>
        </w:tc>
      </w:tr>
      <w:tr w:rsidR="00933462" w:rsidRPr="00F94604" w14:paraId="5816E337" w14:textId="77777777" w:rsidTr="00E80AC3">
        <w:trPr>
          <w:trHeight w:val="277"/>
          <w:jc w:val="center"/>
        </w:trPr>
        <w:tc>
          <w:tcPr>
            <w:tcW w:w="985" w:type="dxa"/>
            <w:vMerge/>
            <w:tcBorders>
              <w:left w:val="nil"/>
            </w:tcBorders>
            <w:vAlign w:val="center"/>
          </w:tcPr>
          <w:p w14:paraId="534E698D" w14:textId="77777777" w:rsidR="00933462" w:rsidRPr="00F94604" w:rsidRDefault="00933462" w:rsidP="00E80AC3">
            <w:pPr>
              <w:spacing w:line="240" w:lineRule="auto"/>
              <w:ind w:firstLine="0"/>
              <w:jc w:val="center"/>
              <w:rPr>
                <w:rFonts w:eastAsia="맑은 고딕" w:cs="Times New Roman"/>
                <w:sz w:val="18"/>
              </w:rPr>
            </w:pPr>
          </w:p>
        </w:tc>
        <w:tc>
          <w:tcPr>
            <w:tcW w:w="1260" w:type="dxa"/>
            <w:tcBorders>
              <w:top w:val="nil"/>
              <w:bottom w:val="single" w:sz="4" w:space="0" w:color="auto"/>
            </w:tcBorders>
            <w:vAlign w:val="center"/>
          </w:tcPr>
          <w:p w14:paraId="02341E7E"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Weekend</w:t>
            </w:r>
          </w:p>
        </w:tc>
        <w:tc>
          <w:tcPr>
            <w:tcW w:w="810" w:type="dxa"/>
            <w:tcBorders>
              <w:top w:val="nil"/>
              <w:left w:val="nil"/>
              <w:bottom w:val="single" w:sz="4" w:space="0" w:color="auto"/>
              <w:right w:val="single" w:sz="4" w:space="0" w:color="auto"/>
            </w:tcBorders>
            <w:shd w:val="clear" w:color="auto" w:fill="auto"/>
            <w:vAlign w:val="center"/>
          </w:tcPr>
          <w:p w14:paraId="24827A34"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0.54</w:t>
            </w:r>
          </w:p>
        </w:tc>
        <w:tc>
          <w:tcPr>
            <w:tcW w:w="1260" w:type="dxa"/>
            <w:tcBorders>
              <w:top w:val="nil"/>
              <w:left w:val="single" w:sz="4" w:space="0" w:color="auto"/>
              <w:bottom w:val="single" w:sz="4" w:space="0" w:color="auto"/>
              <w:right w:val="single" w:sz="4" w:space="0" w:color="auto"/>
            </w:tcBorders>
            <w:shd w:val="clear" w:color="auto" w:fill="auto"/>
            <w:vAlign w:val="center"/>
          </w:tcPr>
          <w:p w14:paraId="3C96D9BC"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21727.61</w:t>
            </w:r>
          </w:p>
        </w:tc>
        <w:tc>
          <w:tcPr>
            <w:tcW w:w="1355" w:type="dxa"/>
            <w:tcBorders>
              <w:top w:val="nil"/>
              <w:left w:val="single" w:sz="4" w:space="0" w:color="auto"/>
              <w:bottom w:val="single" w:sz="4" w:space="0" w:color="auto"/>
              <w:right w:val="single" w:sz="4" w:space="0" w:color="auto"/>
            </w:tcBorders>
            <w:vAlign w:val="center"/>
          </w:tcPr>
          <w:p w14:paraId="022BDEA9"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21991.52</w:t>
            </w:r>
          </w:p>
        </w:tc>
        <w:tc>
          <w:tcPr>
            <w:tcW w:w="1705" w:type="dxa"/>
            <w:tcBorders>
              <w:top w:val="nil"/>
              <w:left w:val="single" w:sz="4" w:space="0" w:color="auto"/>
              <w:bottom w:val="single" w:sz="4" w:space="0" w:color="auto"/>
              <w:right w:val="nil"/>
            </w:tcBorders>
            <w:shd w:val="clear" w:color="auto" w:fill="auto"/>
            <w:vAlign w:val="center"/>
          </w:tcPr>
          <w:p w14:paraId="6809B94E"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98.8</w:t>
            </w:r>
          </w:p>
        </w:tc>
      </w:tr>
      <w:tr w:rsidR="00933462" w:rsidRPr="00F94604" w14:paraId="696CD39F" w14:textId="77777777" w:rsidTr="00E80AC3">
        <w:trPr>
          <w:trHeight w:val="277"/>
          <w:jc w:val="center"/>
        </w:trPr>
        <w:tc>
          <w:tcPr>
            <w:tcW w:w="985" w:type="dxa"/>
            <w:vMerge w:val="restart"/>
            <w:tcBorders>
              <w:left w:val="nil"/>
            </w:tcBorders>
            <w:vAlign w:val="center"/>
          </w:tcPr>
          <w:p w14:paraId="0117ABD2"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2021 12</w:t>
            </w:r>
          </w:p>
        </w:tc>
        <w:tc>
          <w:tcPr>
            <w:tcW w:w="1260" w:type="dxa"/>
            <w:tcBorders>
              <w:bottom w:val="nil"/>
            </w:tcBorders>
            <w:vAlign w:val="center"/>
          </w:tcPr>
          <w:p w14:paraId="04274DEA"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Weekday</w:t>
            </w:r>
          </w:p>
        </w:tc>
        <w:tc>
          <w:tcPr>
            <w:tcW w:w="810" w:type="dxa"/>
            <w:tcBorders>
              <w:top w:val="single" w:sz="4" w:space="0" w:color="auto"/>
              <w:left w:val="nil"/>
              <w:bottom w:val="nil"/>
              <w:right w:val="single" w:sz="4" w:space="0" w:color="auto"/>
            </w:tcBorders>
            <w:shd w:val="clear" w:color="auto" w:fill="auto"/>
            <w:vAlign w:val="center"/>
          </w:tcPr>
          <w:p w14:paraId="72E4CD71"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0.34</w:t>
            </w:r>
          </w:p>
        </w:tc>
        <w:tc>
          <w:tcPr>
            <w:tcW w:w="1260" w:type="dxa"/>
            <w:tcBorders>
              <w:top w:val="single" w:sz="4" w:space="0" w:color="auto"/>
              <w:left w:val="single" w:sz="4" w:space="0" w:color="auto"/>
              <w:bottom w:val="nil"/>
              <w:right w:val="single" w:sz="4" w:space="0" w:color="auto"/>
            </w:tcBorders>
            <w:shd w:val="clear" w:color="auto" w:fill="auto"/>
            <w:vAlign w:val="center"/>
          </w:tcPr>
          <w:p w14:paraId="4EAA5FAB"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56394.4</w:t>
            </w:r>
          </w:p>
        </w:tc>
        <w:tc>
          <w:tcPr>
            <w:tcW w:w="1355" w:type="dxa"/>
            <w:tcBorders>
              <w:top w:val="single" w:sz="4" w:space="0" w:color="auto"/>
              <w:left w:val="single" w:sz="4" w:space="0" w:color="auto"/>
              <w:bottom w:val="nil"/>
              <w:right w:val="single" w:sz="4" w:space="0" w:color="auto"/>
            </w:tcBorders>
            <w:vAlign w:val="center"/>
          </w:tcPr>
          <w:p w14:paraId="79250832"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54385.24</w:t>
            </w:r>
          </w:p>
        </w:tc>
        <w:tc>
          <w:tcPr>
            <w:tcW w:w="1705" w:type="dxa"/>
            <w:tcBorders>
              <w:top w:val="single" w:sz="4" w:space="0" w:color="auto"/>
              <w:left w:val="single" w:sz="4" w:space="0" w:color="auto"/>
              <w:bottom w:val="nil"/>
              <w:right w:val="nil"/>
            </w:tcBorders>
            <w:shd w:val="clear" w:color="auto" w:fill="auto"/>
            <w:vAlign w:val="center"/>
          </w:tcPr>
          <w:p w14:paraId="1CB867A5"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96.437</w:t>
            </w:r>
          </w:p>
        </w:tc>
      </w:tr>
      <w:tr w:rsidR="00933462" w:rsidRPr="00F94604" w14:paraId="198221FF" w14:textId="77777777" w:rsidTr="00E80AC3">
        <w:trPr>
          <w:trHeight w:val="277"/>
          <w:jc w:val="center"/>
        </w:trPr>
        <w:tc>
          <w:tcPr>
            <w:tcW w:w="985" w:type="dxa"/>
            <w:vMerge/>
            <w:tcBorders>
              <w:left w:val="nil"/>
            </w:tcBorders>
            <w:vAlign w:val="center"/>
          </w:tcPr>
          <w:p w14:paraId="0EFF5AD3" w14:textId="77777777" w:rsidR="00933462" w:rsidRPr="00F94604" w:rsidRDefault="00933462" w:rsidP="00E80AC3">
            <w:pPr>
              <w:spacing w:line="240" w:lineRule="auto"/>
              <w:ind w:firstLine="0"/>
              <w:jc w:val="center"/>
              <w:rPr>
                <w:rFonts w:eastAsia="맑은 고딕" w:cs="Times New Roman"/>
                <w:sz w:val="18"/>
              </w:rPr>
            </w:pPr>
          </w:p>
        </w:tc>
        <w:tc>
          <w:tcPr>
            <w:tcW w:w="1260" w:type="dxa"/>
            <w:tcBorders>
              <w:top w:val="nil"/>
            </w:tcBorders>
            <w:vAlign w:val="center"/>
          </w:tcPr>
          <w:p w14:paraId="754BFEE1"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Weekend</w:t>
            </w:r>
          </w:p>
        </w:tc>
        <w:tc>
          <w:tcPr>
            <w:tcW w:w="810" w:type="dxa"/>
            <w:tcBorders>
              <w:top w:val="nil"/>
              <w:left w:val="nil"/>
              <w:bottom w:val="single" w:sz="4" w:space="0" w:color="auto"/>
              <w:right w:val="single" w:sz="4" w:space="0" w:color="auto"/>
            </w:tcBorders>
            <w:shd w:val="clear" w:color="auto" w:fill="auto"/>
            <w:vAlign w:val="center"/>
          </w:tcPr>
          <w:p w14:paraId="7F7E00B6"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0.48</w:t>
            </w:r>
          </w:p>
        </w:tc>
        <w:tc>
          <w:tcPr>
            <w:tcW w:w="1260" w:type="dxa"/>
            <w:tcBorders>
              <w:top w:val="nil"/>
              <w:left w:val="single" w:sz="4" w:space="0" w:color="auto"/>
              <w:bottom w:val="single" w:sz="4" w:space="0" w:color="auto"/>
              <w:right w:val="single" w:sz="4" w:space="0" w:color="auto"/>
            </w:tcBorders>
            <w:shd w:val="clear" w:color="auto" w:fill="auto"/>
            <w:vAlign w:val="center"/>
          </w:tcPr>
          <w:p w14:paraId="1FEE3371"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19905.25</w:t>
            </w:r>
          </w:p>
        </w:tc>
        <w:tc>
          <w:tcPr>
            <w:tcW w:w="1355" w:type="dxa"/>
            <w:tcBorders>
              <w:top w:val="nil"/>
              <w:left w:val="single" w:sz="4" w:space="0" w:color="auto"/>
              <w:bottom w:val="single" w:sz="4" w:space="0" w:color="auto"/>
              <w:right w:val="single" w:sz="4" w:space="0" w:color="auto"/>
            </w:tcBorders>
            <w:vAlign w:val="center"/>
          </w:tcPr>
          <w:p w14:paraId="10382A21" w14:textId="77777777" w:rsidR="00933462" w:rsidRPr="00F94604" w:rsidRDefault="00933462" w:rsidP="00E80AC3">
            <w:pPr>
              <w:spacing w:line="240" w:lineRule="auto"/>
              <w:ind w:firstLine="0"/>
              <w:jc w:val="center"/>
              <w:rPr>
                <w:rFonts w:eastAsia="맑은 고딕" w:cs="Times New Roman"/>
                <w:sz w:val="18"/>
              </w:rPr>
            </w:pPr>
            <w:r w:rsidRPr="00F94604">
              <w:rPr>
                <w:rFonts w:eastAsia="맑은 고딕" w:cs="Times New Roman"/>
                <w:sz w:val="18"/>
              </w:rPr>
              <w:t>19815.48</w:t>
            </w:r>
          </w:p>
        </w:tc>
        <w:tc>
          <w:tcPr>
            <w:tcW w:w="1705" w:type="dxa"/>
            <w:tcBorders>
              <w:top w:val="nil"/>
              <w:left w:val="single" w:sz="4" w:space="0" w:color="auto"/>
              <w:bottom w:val="single" w:sz="4" w:space="0" w:color="auto"/>
              <w:right w:val="nil"/>
            </w:tcBorders>
            <w:shd w:val="clear" w:color="auto" w:fill="auto"/>
            <w:vAlign w:val="center"/>
          </w:tcPr>
          <w:p w14:paraId="55B4F0AE" w14:textId="77777777" w:rsidR="00933462" w:rsidRPr="00F94604" w:rsidRDefault="00933462" w:rsidP="00E80AC3">
            <w:pPr>
              <w:spacing w:line="240" w:lineRule="auto"/>
              <w:ind w:firstLine="0"/>
              <w:jc w:val="center"/>
              <w:rPr>
                <w:rFonts w:eastAsia="맑은 고딕" w:cs="Times New Roman"/>
                <w:sz w:val="18"/>
                <w:szCs w:val="18"/>
              </w:rPr>
            </w:pPr>
            <w:r w:rsidRPr="00F94604">
              <w:rPr>
                <w:rFonts w:eastAsia="맑은 고딕" w:cs="Times New Roman"/>
                <w:sz w:val="18"/>
                <w:szCs w:val="18"/>
              </w:rPr>
              <w:t>99.549</w:t>
            </w:r>
          </w:p>
        </w:tc>
      </w:tr>
    </w:tbl>
    <w:p w14:paraId="305F04DC" w14:textId="77777777" w:rsidR="00933462" w:rsidRDefault="00933462" w:rsidP="00933462"/>
    <w:p w14:paraId="06144788" w14:textId="53F771AD" w:rsidR="00CC5BCF" w:rsidRDefault="008C14FE" w:rsidP="00933462">
      <w:r w:rsidRPr="006717C9">
        <w:t xml:space="preserve">Figure 4 presents the monthly averaged results of the calibrated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Pr="006717C9">
        <w:t xml:space="preserve">.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Pr="006717C9">
        <w:t xml:space="preserve"> serves as a weight adjusting the occurrence probability of each trip, with higher values indicating a higher number of trips for that purpose. </w:t>
      </w:r>
      <w:r w:rsidRPr="009D1D10">
        <w:t>The results reveal that during the first COVID-19 surge</w:t>
      </w:r>
      <w:r>
        <w:t xml:space="preserve"> (2020. 09 ~ 11)</w:t>
      </w:r>
      <w:r w:rsidRPr="009D1D10">
        <w:t xml:space="preserve">, there was a decline in weekday work-related trips. However, following October 2021, which marks the second surge, there was an overall increase. In contrast, trips for buying meals, daily shopping, and School/Daycare/Religious activities (SDR) were higher during the first surge and decreased in the second. Notably, daily shopping and SDR showed higher values on weekends compared to weekdays, while trips for meals were almost </w:t>
      </w:r>
      <w:r>
        <w:t>equal</w:t>
      </w:r>
      <w:r w:rsidRPr="009D1D10">
        <w:t xml:space="preserve"> on weekdays and weekends. Work-related trips were more prevalent on weekdays.</w:t>
      </w:r>
      <w:r>
        <w:t xml:space="preserve"> </w:t>
      </w:r>
    </w:p>
    <w:p w14:paraId="25F9C52A" w14:textId="347FB365" w:rsidR="008C14FE" w:rsidRDefault="008C14FE" w:rsidP="008C14FE">
      <w:r w:rsidRPr="00F42F54">
        <w:t xml:space="preserve">These patterns imply that </w:t>
      </w:r>
      <w:r>
        <w:rPr>
          <w:rFonts w:hint="eastAsia"/>
        </w:rPr>
        <w:t>t</w:t>
      </w:r>
      <w:r w:rsidRPr="00F51E25">
        <w:t>he first wave of COVID-19 infections seems to have arisen from a combination of exposures across diverse locations, including workplaces, shopping, religious or school gatherings, and meal settings</w:t>
      </w:r>
      <w:r>
        <w:t>, whereas</w:t>
      </w:r>
      <w:r w:rsidRPr="00F51E25">
        <w:t xml:space="preserve"> the second wave appears to be predominantly driven by exposures in workplace environments</w:t>
      </w:r>
      <w:r w:rsidRPr="00F42F54">
        <w:t>. A more detailed examination of these travel trends, particularly focusing on differences</w:t>
      </w:r>
      <w:r w:rsidR="00912BB3">
        <w:rPr>
          <w:rFonts w:hint="eastAsia"/>
        </w:rPr>
        <w:t xml:space="preserve"> by age</w:t>
      </w:r>
      <w:r w:rsidRPr="00F42F54">
        <w:t xml:space="preserve">, will be </w:t>
      </w:r>
      <w:r>
        <w:t>described</w:t>
      </w:r>
      <w:r w:rsidRPr="00F42F54">
        <w:t xml:space="preserve"> in Section </w:t>
      </w:r>
      <w:r>
        <w:rPr>
          <w:rFonts w:hint="eastAsia"/>
        </w:rPr>
        <w:t>5</w:t>
      </w:r>
      <w:r>
        <w:t>.</w:t>
      </w:r>
      <w:r w:rsidR="00912BB3">
        <w:rPr>
          <w:rFonts w:hint="eastAsia"/>
        </w:rPr>
        <w:t>2</w:t>
      </w:r>
      <w:r w:rsidRPr="00F42F54">
        <w:t>.</w:t>
      </w:r>
    </w:p>
    <w:p w14:paraId="2D33D043" w14:textId="77777777" w:rsidR="00A04A24" w:rsidRDefault="00A04A24" w:rsidP="00A04A24">
      <w:pPr>
        <w:ind w:firstLine="0"/>
        <w:jc w:val="center"/>
      </w:pPr>
      <w:r w:rsidRPr="00D742A0">
        <w:rPr>
          <w:noProof/>
        </w:rPr>
        <w:lastRenderedPageBreak/>
        <w:drawing>
          <wp:inline distT="0" distB="0" distL="0" distR="0" wp14:anchorId="5B07D002" wp14:editId="55C3D343">
            <wp:extent cx="4172989" cy="4758849"/>
            <wp:effectExtent l="0" t="0" r="0" b="0"/>
            <wp:docPr id="553343326" name="Picture 42" descr="A screenshot of a graph&#10;&#10;Description automatically generated">
              <a:extLst xmlns:a="http://schemas.openxmlformats.org/drawingml/2006/main">
                <a:ext uri="{FF2B5EF4-FFF2-40B4-BE49-F238E27FC236}">
                  <a16:creationId xmlns:a16="http://schemas.microsoft.com/office/drawing/2014/main" id="{9AECBED5-1926-1AB0-684E-AC246A20F5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43326" name="Picture 42" descr="A screenshot of a graph&#10;&#10;Description automatically generated">
                      <a:extLst>
                        <a:ext uri="{FF2B5EF4-FFF2-40B4-BE49-F238E27FC236}">
                          <a16:creationId xmlns:a16="http://schemas.microsoft.com/office/drawing/2014/main" id="{9AECBED5-1926-1AB0-684E-AC246A20F58C}"/>
                        </a:ext>
                      </a:extLst>
                    </pic:cNvPr>
                    <pic:cNvPicPr>
                      <a:picLocks noChangeAspect="1"/>
                    </pic:cNvPicPr>
                  </pic:nvPicPr>
                  <pic:blipFill>
                    <a:blip r:embed="rId12">
                      <a:clrChange>
                        <a:clrFrom>
                          <a:srgbClr val="FFFFFF"/>
                        </a:clrFrom>
                        <a:clrTo>
                          <a:srgbClr val="FFFFFF">
                            <a:alpha val="0"/>
                          </a:srgbClr>
                        </a:clrTo>
                      </a:clrChange>
                    </a:blip>
                    <a:stretch>
                      <a:fillRect/>
                    </a:stretch>
                  </pic:blipFill>
                  <pic:spPr>
                    <a:xfrm>
                      <a:off x="0" y="0"/>
                      <a:ext cx="4172989" cy="4758849"/>
                    </a:xfrm>
                    <a:prstGeom prst="rect">
                      <a:avLst/>
                    </a:prstGeom>
                  </pic:spPr>
                </pic:pic>
              </a:graphicData>
            </a:graphic>
          </wp:inline>
        </w:drawing>
      </w:r>
    </w:p>
    <w:p w14:paraId="37C95D8D" w14:textId="77777777" w:rsidR="00A04A24" w:rsidRPr="00F129B1" w:rsidRDefault="00A04A24" w:rsidP="00A04A24">
      <w:pPr>
        <w:pStyle w:val="Caption1"/>
        <w:rPr>
          <w:vanish/>
          <w:specVanish/>
        </w:rPr>
      </w:pPr>
      <w:r>
        <w:t xml:space="preserve">Figure </w:t>
      </w:r>
    </w:p>
    <w:p w14:paraId="4316C170" w14:textId="77777777" w:rsidR="00A04A24" w:rsidRDefault="00A04A24" w:rsidP="00A04A24">
      <w:pPr>
        <w:pStyle w:val="Caption1"/>
      </w:pPr>
      <w:r>
        <w:t xml:space="preserve">4. Calibration results of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(a: weekday, b: weekend)</w:t>
      </w:r>
    </w:p>
    <w:p w14:paraId="18526D32" w14:textId="77777777" w:rsidR="00A04A24" w:rsidRDefault="00A04A24" w:rsidP="008C14FE"/>
    <w:p w14:paraId="7A0D9C8B" w14:textId="4AD9EE9B" w:rsidR="008C14FE" w:rsidRDefault="008C14FE" w:rsidP="00C07489">
      <w:r w:rsidRPr="003F0964">
        <w:t xml:space="preserve">Table 4 presents the average monthly calibrated results of </w:t>
      </w:r>
      <m:oMath>
        <m:sSub>
          <m:sSubPr>
            <m:ctrlPr>
              <w:rPr>
                <w:rFonts w:ascii="Cambria Math" w:hAnsi="Cambria Math"/>
                <w:i/>
              </w:rPr>
            </m:ctrlPr>
          </m:sSubPr>
          <m:e>
            <m:r>
              <w:rPr>
                <w:rFonts w:ascii="Cambria Math" w:hAnsi="Cambria Math"/>
              </w:rPr>
              <m:t>W</m:t>
            </m:r>
          </m:e>
          <m:sub>
            <m:r>
              <w:rPr>
                <w:rFonts w:ascii="Cambria Math" w:hAnsi="Cambria Math"/>
              </w:rPr>
              <m:t>s</m:t>
            </m:r>
          </m:sub>
        </m:sSub>
      </m:oMath>
      <w:r w:rsidRPr="003F0964">
        <w:t xml:space="preserve"> and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Pr="003F0964">
        <w:t xml:space="preserve"> across all CBGs. </w:t>
      </w:r>
      <m:oMath>
        <m:sSub>
          <m:sSubPr>
            <m:ctrlPr>
              <w:rPr>
                <w:rFonts w:ascii="Cambria Math" w:hAnsi="Cambria Math"/>
                <w:i/>
              </w:rPr>
            </m:ctrlPr>
          </m:sSubPr>
          <m:e>
            <m:r>
              <w:rPr>
                <w:rFonts w:ascii="Cambria Math" w:hAnsi="Cambria Math"/>
              </w:rPr>
              <m:t>W</m:t>
            </m:r>
          </m:e>
          <m:sub>
            <m:r>
              <w:rPr>
                <w:rFonts w:ascii="Cambria Math" w:hAnsi="Cambria Math"/>
              </w:rPr>
              <m:t>s</m:t>
            </m:r>
          </m:sub>
        </m:sSub>
      </m:oMath>
      <w:r w:rsidRPr="003F0964">
        <w:t>, representing the spatial attractiveness weight, was consistently highest for Work trips throughout the period, followed by Meals, SDR, and Daily Shopping. This indicates that</w:t>
      </w:r>
      <w:r>
        <w:t xml:space="preserve"> most people </w:t>
      </w:r>
      <w:r>
        <w:rPr>
          <w:rFonts w:hint="eastAsia"/>
        </w:rPr>
        <w:t>i</w:t>
      </w:r>
      <w:r>
        <w:t>n Milwaukee</w:t>
      </w:r>
      <w:r w:rsidRPr="003F0964">
        <w:t xml:space="preserve"> </w:t>
      </w:r>
      <w:r>
        <w:t>commute</w:t>
      </w:r>
      <w:r w:rsidRPr="003F0964">
        <w:t xml:space="preserve"> to CBGs with a high concentration of workplaces</w:t>
      </w:r>
      <w:r>
        <w:t xml:space="preserve">. </w:t>
      </w:r>
      <w:r w:rsidRPr="00AD6618">
        <w:t xml:space="preserve">Between 2020 and 2021, the variation in </w:t>
      </w:r>
      <m:oMath>
        <m:sSub>
          <m:sSubPr>
            <m:ctrlPr>
              <w:rPr>
                <w:rFonts w:ascii="Cambria Math" w:hAnsi="Cambria Math"/>
                <w:i/>
              </w:rPr>
            </m:ctrlPr>
          </m:sSubPr>
          <m:e>
            <m:r>
              <w:rPr>
                <w:rFonts w:ascii="Cambria Math" w:hAnsi="Cambria Math"/>
              </w:rPr>
              <m:t>W</m:t>
            </m:r>
          </m:e>
          <m:sub>
            <m:r>
              <w:rPr>
                <w:rFonts w:ascii="Cambria Math" w:hAnsi="Cambria Math"/>
              </w:rPr>
              <m:t>s</m:t>
            </m:r>
          </m:sub>
        </m:sSub>
      </m:oMath>
      <w:r w:rsidRPr="00AD6618">
        <w:t xml:space="preserve"> for trip purposes such as SDR, work, and meals showed minimal differences, while daily shopping trips exhibited a notable variation. </w:t>
      </w:r>
      <w:r w:rsidR="00670AA6" w:rsidRPr="00670AA6">
        <w:t>This suggests that during the initial COVID-19 outbreak in 2020, there was a pronounced preference for shopping at large supermarkets or markets-rich areas, a trend that diminished in 2021, reflecting a reduction in stockpiling behavior during the pandemic's later stages.</w:t>
      </w:r>
    </w:p>
    <w:p w14:paraId="2781489F" w14:textId="13E0417C" w:rsidR="00417784" w:rsidRDefault="00C07489" w:rsidP="00C07489">
      <w:r w:rsidRPr="003F6201">
        <w:t xml:space="preserve">As for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Pr="003F6201">
        <w:t xml:space="preserve">, the distance sensitivity weight, Work also had the highest value. This implies that </w:t>
      </w:r>
      <w:r w:rsidRPr="003F6201">
        <w:lastRenderedPageBreak/>
        <w:t xml:space="preserve">trips to workplaces are greatly influenced by distance, indicating a preference for commuting to workplaces closer to home. </w:t>
      </w:r>
      <w:r>
        <w:t>Also, t</w:t>
      </w:r>
      <w:r w:rsidRPr="003F6201">
        <w:t xml:space="preserve">he lack of significant change in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Pr="003F6201">
        <w:t xml:space="preserve"> across different trip purposes between 2020 and 2021 suggests that COVID-19 had minimal impact on the distance factor in destination choices.</w:t>
      </w:r>
    </w:p>
    <w:p w14:paraId="357B92B2" w14:textId="172D483E" w:rsidR="004756C1" w:rsidRDefault="004756C1" w:rsidP="004756C1">
      <w:pPr>
        <w:pStyle w:val="Caption1"/>
        <w:jc w:val="left"/>
      </w:pPr>
      <w:r w:rsidRPr="00AA5B1A">
        <w:t xml:space="preserve">Table </w:t>
      </w:r>
      <w:r>
        <w:rPr>
          <w:noProof/>
        </w:rPr>
        <w:t>4</w:t>
      </w:r>
      <w:r w:rsidRPr="00AA5B1A">
        <w:t>. Calibration result</w:t>
      </w:r>
      <w:r>
        <w:rPr>
          <w:rFonts w:hint="eastAsia"/>
        </w:rPr>
        <w:t>s</w:t>
      </w:r>
      <w:r w:rsidRPr="00AA5B1A">
        <w:t xml:space="preserve"> of </w:t>
      </w:r>
      <m:oMath>
        <m:sSub>
          <m:sSubPr>
            <m:ctrlPr>
              <w:rPr>
                <w:rFonts w:ascii="Cambria Math" w:hAnsi="Cambria Math"/>
              </w:rPr>
            </m:ctrlPr>
          </m:sSubPr>
          <m:e>
            <m:r>
              <w:rPr>
                <w:rFonts w:ascii="Cambria Math" w:hAnsi="Cambria Math"/>
              </w:rPr>
              <m:t>W</m:t>
            </m:r>
          </m:e>
          <m:sub>
            <m:r>
              <w:rPr>
                <w:rFonts w:ascii="Cambria Math" w:hAnsi="Cambria Math"/>
              </w:rPr>
              <m:t>s</m:t>
            </m:r>
          </m:sub>
        </m:sSub>
        <m:r>
          <m:rPr>
            <m:sty m:val="p"/>
          </m:rPr>
          <w:rPr>
            <w:rFonts w:ascii="Cambria Math" w:hAnsi="Cambria Math"/>
          </w:rPr>
          <m:t xml:space="preserve"> </m:t>
        </m:r>
      </m:oMath>
      <w:r w:rsidRPr="00AA5B1A">
        <w:t xml:space="preserve">and </w:t>
      </w:r>
      <m:oMath>
        <m:sSub>
          <m:sSubPr>
            <m:ctrlPr>
              <w:rPr>
                <w:rFonts w:ascii="Cambria Math" w:hAnsi="Cambria Math"/>
              </w:rPr>
            </m:ctrlPr>
          </m:sSubPr>
          <m:e>
            <m:r>
              <w:rPr>
                <w:rFonts w:ascii="Cambria Math" w:hAnsi="Cambria Math"/>
              </w:rPr>
              <m:t>W</m:t>
            </m:r>
          </m:e>
          <m:sub>
            <m:r>
              <w:rPr>
                <w:rFonts w:ascii="Cambria Math" w:hAnsi="Cambria Math"/>
              </w:rPr>
              <m:t>d</m:t>
            </m:r>
          </m:sub>
        </m:sSub>
      </m:oMath>
    </w:p>
    <w:p w14:paraId="0529FAD1" w14:textId="77777777" w:rsidR="004756C1" w:rsidRPr="00AA5B1A" w:rsidRDefault="004756C1" w:rsidP="004756C1">
      <w:pPr>
        <w:pStyle w:val="Caption1"/>
        <w:jc w:val="left"/>
      </w:pPr>
    </w:p>
    <w:tbl>
      <w:tblPr>
        <w:tblStyle w:val="TableGrid11"/>
        <w:tblW w:w="8599" w:type="dxa"/>
        <w:jc w:val="center"/>
        <w:tblLook w:val="04A0" w:firstRow="1" w:lastRow="0" w:firstColumn="1" w:lastColumn="0" w:noHBand="0" w:noVBand="1"/>
      </w:tblPr>
      <w:tblGrid>
        <w:gridCol w:w="746"/>
        <w:gridCol w:w="777"/>
        <w:gridCol w:w="576"/>
        <w:gridCol w:w="612"/>
        <w:gridCol w:w="660"/>
        <w:gridCol w:w="777"/>
        <w:gridCol w:w="576"/>
        <w:gridCol w:w="612"/>
        <w:gridCol w:w="660"/>
        <w:gridCol w:w="707"/>
        <w:gridCol w:w="909"/>
        <w:gridCol w:w="987"/>
      </w:tblGrid>
      <w:tr w:rsidR="004756C1" w:rsidRPr="00AA5B1A" w14:paraId="601890EF" w14:textId="77777777" w:rsidTr="00BA323B">
        <w:trPr>
          <w:trHeight w:val="340"/>
          <w:jc w:val="center"/>
        </w:trPr>
        <w:tc>
          <w:tcPr>
            <w:tcW w:w="746" w:type="dxa"/>
            <w:vMerge w:val="restart"/>
            <w:tcBorders>
              <w:left w:val="nil"/>
              <w:bottom w:val="nil"/>
            </w:tcBorders>
            <w:vAlign w:val="center"/>
          </w:tcPr>
          <w:p w14:paraId="60B798E5" w14:textId="77777777" w:rsidR="004756C1" w:rsidRPr="00AA5B1A" w:rsidRDefault="004756C1" w:rsidP="00BA323B">
            <w:pPr>
              <w:spacing w:after="120" w:line="240" w:lineRule="auto"/>
              <w:ind w:firstLine="0"/>
              <w:jc w:val="center"/>
              <w:rPr>
                <w:rFonts w:eastAsia="맑은 고딕" w:cs="Times New Roman"/>
                <w:sz w:val="18"/>
              </w:rPr>
            </w:pPr>
            <w:r w:rsidRPr="00AA5B1A">
              <w:rPr>
                <w:rFonts w:eastAsia="맑은 고딕" w:cs="Times New Roman"/>
                <w:sz w:val="18"/>
              </w:rPr>
              <w:t>Date</w:t>
            </w:r>
          </w:p>
        </w:tc>
        <w:tc>
          <w:tcPr>
            <w:tcW w:w="2625" w:type="dxa"/>
            <w:gridSpan w:val="4"/>
            <w:tcBorders>
              <w:bottom w:val="single" w:sz="4" w:space="0" w:color="auto"/>
            </w:tcBorders>
            <w:vAlign w:val="center"/>
          </w:tcPr>
          <w:p w14:paraId="7E71680C" w14:textId="77777777" w:rsidR="004756C1" w:rsidRPr="00AA5B1A" w:rsidRDefault="00000000" w:rsidP="00BA323B">
            <w:pPr>
              <w:spacing w:after="120" w:line="240" w:lineRule="auto"/>
              <w:ind w:firstLine="0"/>
              <w:jc w:val="center"/>
              <w:rPr>
                <w:rFonts w:eastAsia="맑은 고딕" w:cs="Times New Roman"/>
                <w:sz w:val="18"/>
              </w:rPr>
            </w:pPr>
            <m:oMathPara>
              <m:oMath>
                <m:sSub>
                  <m:sSubPr>
                    <m:ctrlPr>
                      <w:rPr>
                        <w:rFonts w:ascii="Cambria Math" w:eastAsia="맑은 고딕" w:hAnsi="Cambria Math" w:cs="Times New Roman"/>
                        <w:i/>
                        <w:sz w:val="18"/>
                      </w:rPr>
                    </m:ctrlPr>
                  </m:sSubPr>
                  <m:e>
                    <m:r>
                      <w:rPr>
                        <w:rFonts w:ascii="Cambria Math" w:eastAsia="맑은 고딕" w:hAnsi="Cambria Math" w:cs="Times New Roman" w:hint="eastAsia"/>
                        <w:sz w:val="18"/>
                      </w:rPr>
                      <m:t>W</m:t>
                    </m:r>
                  </m:e>
                  <m:sub>
                    <m:r>
                      <w:rPr>
                        <w:rFonts w:ascii="Cambria Math" w:eastAsia="맑은 고딕" w:hAnsi="Cambria Math" w:cs="Times New Roman"/>
                        <w:sz w:val="18"/>
                      </w:rPr>
                      <m:t>s</m:t>
                    </m:r>
                  </m:sub>
                </m:sSub>
              </m:oMath>
            </m:oMathPara>
          </w:p>
        </w:tc>
        <w:tc>
          <w:tcPr>
            <w:tcW w:w="2625" w:type="dxa"/>
            <w:gridSpan w:val="4"/>
            <w:tcBorders>
              <w:bottom w:val="single" w:sz="4" w:space="0" w:color="auto"/>
            </w:tcBorders>
            <w:vAlign w:val="center"/>
          </w:tcPr>
          <w:p w14:paraId="5FB192E9" w14:textId="77777777" w:rsidR="004756C1" w:rsidRPr="00AA5B1A" w:rsidRDefault="00000000" w:rsidP="00BA323B">
            <w:pPr>
              <w:spacing w:after="120" w:line="240" w:lineRule="auto"/>
              <w:ind w:firstLine="0"/>
              <w:jc w:val="center"/>
              <w:rPr>
                <w:rFonts w:eastAsia="맑은 고딕" w:cs="Times New Roman"/>
                <w:sz w:val="18"/>
              </w:rPr>
            </w:pPr>
            <m:oMathPara>
              <m:oMath>
                <m:sSub>
                  <m:sSubPr>
                    <m:ctrlPr>
                      <w:rPr>
                        <w:rFonts w:ascii="Cambria Math" w:eastAsia="맑은 고딕" w:hAnsi="Cambria Math" w:cs="Times New Roman"/>
                        <w:i/>
                        <w:sz w:val="18"/>
                      </w:rPr>
                    </m:ctrlPr>
                  </m:sSubPr>
                  <m:e>
                    <m:r>
                      <w:rPr>
                        <w:rFonts w:ascii="Cambria Math" w:eastAsia="맑은 고딕" w:hAnsi="Cambria Math" w:cs="Times New Roman"/>
                        <w:sz w:val="18"/>
                      </w:rPr>
                      <m:t>W</m:t>
                    </m:r>
                  </m:e>
                  <m:sub>
                    <m:r>
                      <w:rPr>
                        <w:rFonts w:ascii="Cambria Math" w:eastAsia="맑은 고딕" w:hAnsi="Cambria Math" w:cs="Times New Roman"/>
                        <w:sz w:val="18"/>
                      </w:rPr>
                      <m:t>d</m:t>
                    </m:r>
                  </m:sub>
                </m:sSub>
              </m:oMath>
            </m:oMathPara>
          </w:p>
        </w:tc>
        <w:tc>
          <w:tcPr>
            <w:tcW w:w="707" w:type="dxa"/>
            <w:vMerge w:val="restart"/>
            <w:tcBorders>
              <w:bottom w:val="double" w:sz="4" w:space="0" w:color="auto"/>
              <w:right w:val="nil"/>
            </w:tcBorders>
            <w:vAlign w:val="center"/>
          </w:tcPr>
          <w:p w14:paraId="3A5DECE8" w14:textId="77777777" w:rsidR="004756C1" w:rsidRPr="00AA5B1A" w:rsidRDefault="004756C1" w:rsidP="00BA323B">
            <w:pPr>
              <w:spacing w:line="240" w:lineRule="auto"/>
              <w:ind w:firstLine="0"/>
              <w:jc w:val="center"/>
              <w:rPr>
                <w:rFonts w:eastAsia="맑은 고딕" w:cs="Times New Roman"/>
                <w:sz w:val="18"/>
                <w:szCs w:val="18"/>
              </w:rPr>
            </w:pPr>
            <w:r w:rsidRPr="00AA5B1A">
              <w:rPr>
                <w:rFonts w:eastAsia="맑은 고딕" w:cs="Times New Roman"/>
                <w:sz w:val="18"/>
                <w:szCs w:val="18"/>
              </w:rPr>
              <w:t xml:space="preserve">RMSE </w:t>
            </w:r>
          </w:p>
        </w:tc>
        <w:tc>
          <w:tcPr>
            <w:tcW w:w="908" w:type="dxa"/>
            <w:vMerge w:val="restart"/>
            <w:tcBorders>
              <w:bottom w:val="double" w:sz="4" w:space="0" w:color="auto"/>
              <w:right w:val="nil"/>
            </w:tcBorders>
            <w:vAlign w:val="center"/>
          </w:tcPr>
          <w:p w14:paraId="40564836" w14:textId="77777777" w:rsidR="004756C1" w:rsidRPr="00AA5B1A" w:rsidRDefault="004756C1" w:rsidP="00BA323B">
            <w:pPr>
              <w:spacing w:line="240" w:lineRule="auto"/>
              <w:ind w:firstLine="0"/>
              <w:jc w:val="center"/>
              <w:rPr>
                <w:rFonts w:eastAsia="맑은 고딕" w:cs="Times New Roman"/>
                <w:sz w:val="18"/>
                <w:szCs w:val="18"/>
              </w:rPr>
            </w:pPr>
            <w:r w:rsidRPr="00AA5B1A">
              <w:rPr>
                <w:rFonts w:eastAsia="맑은 고딕" w:cs="Times New Roman"/>
                <w:sz w:val="18"/>
                <w:szCs w:val="18"/>
              </w:rPr>
              <w:t>Model</w:t>
            </w:r>
          </w:p>
          <w:p w14:paraId="491D27D8" w14:textId="77777777" w:rsidR="004756C1" w:rsidRPr="00AA5B1A" w:rsidRDefault="004756C1" w:rsidP="00BA323B">
            <w:pPr>
              <w:spacing w:line="240" w:lineRule="auto"/>
              <w:ind w:firstLine="0"/>
              <w:jc w:val="center"/>
              <w:rPr>
                <w:rFonts w:eastAsia="맑은 고딕" w:cs="Times New Roman"/>
                <w:sz w:val="18"/>
                <w:szCs w:val="18"/>
              </w:rPr>
            </w:pPr>
            <w:r w:rsidRPr="00AA5B1A">
              <w:rPr>
                <w:rFonts w:eastAsia="맑은 고딕" w:cs="Times New Roman"/>
                <w:sz w:val="18"/>
                <w:szCs w:val="18"/>
              </w:rPr>
              <w:t>Accuracy</w:t>
            </w:r>
          </w:p>
        </w:tc>
        <w:tc>
          <w:tcPr>
            <w:tcW w:w="987" w:type="dxa"/>
            <w:vMerge w:val="restart"/>
            <w:tcBorders>
              <w:right w:val="nil"/>
            </w:tcBorders>
            <w:vAlign w:val="center"/>
          </w:tcPr>
          <w:p w14:paraId="7E8E5657" w14:textId="77777777" w:rsidR="004756C1" w:rsidRPr="00AA5B1A" w:rsidRDefault="004756C1" w:rsidP="00BA323B">
            <w:pPr>
              <w:spacing w:line="240" w:lineRule="auto"/>
              <w:ind w:firstLine="0"/>
              <w:jc w:val="center"/>
              <w:rPr>
                <w:rFonts w:eastAsia="맑은 고딕" w:cs="Times New Roman"/>
                <w:sz w:val="18"/>
              </w:rPr>
            </w:pPr>
            <w:r w:rsidRPr="00AA5B1A">
              <w:rPr>
                <w:rFonts w:eastAsia="맑은 고딕" w:cs="Times New Roman" w:hint="eastAsia"/>
                <w:sz w:val="18"/>
              </w:rPr>
              <w:t>V</w:t>
            </w:r>
            <w:r w:rsidRPr="00AA5B1A">
              <w:rPr>
                <w:rFonts w:eastAsia="맑은 고딕" w:cs="Times New Roman"/>
                <w:sz w:val="18"/>
              </w:rPr>
              <w:t>alidation</w:t>
            </w:r>
          </w:p>
          <w:p w14:paraId="359355BF" w14:textId="77777777" w:rsidR="004756C1" w:rsidRPr="00AA5B1A" w:rsidRDefault="004756C1" w:rsidP="00BA323B">
            <w:pPr>
              <w:spacing w:line="240" w:lineRule="auto"/>
              <w:ind w:firstLine="0"/>
              <w:jc w:val="center"/>
              <w:rPr>
                <w:rFonts w:eastAsia="맑은 고딕" w:cs="Times New Roman"/>
                <w:sz w:val="18"/>
              </w:rPr>
            </w:pPr>
            <w:r w:rsidRPr="00AA5B1A">
              <w:rPr>
                <w:rFonts w:eastAsia="맑은 고딕" w:cs="Times New Roman"/>
                <w:sz w:val="18"/>
              </w:rPr>
              <w:t>Accura</w:t>
            </w:r>
            <w:r>
              <w:rPr>
                <w:rFonts w:eastAsia="맑은 고딕" w:cs="Times New Roman" w:hint="eastAsia"/>
                <w:sz w:val="18"/>
              </w:rPr>
              <w:t>c</w:t>
            </w:r>
            <w:r w:rsidRPr="00AA5B1A">
              <w:rPr>
                <w:rFonts w:eastAsia="맑은 고딕" w:cs="Times New Roman"/>
                <w:sz w:val="18"/>
              </w:rPr>
              <w:t>y</w:t>
            </w:r>
          </w:p>
          <w:p w14:paraId="704D49E4" w14:textId="77777777" w:rsidR="004756C1" w:rsidRPr="00AA5B1A" w:rsidRDefault="004756C1" w:rsidP="00BA323B">
            <w:pPr>
              <w:spacing w:line="240" w:lineRule="auto"/>
              <w:ind w:firstLine="0"/>
              <w:jc w:val="center"/>
              <w:rPr>
                <w:rFonts w:eastAsia="맑은 고딕" w:cs="Times New Roman"/>
                <w:sz w:val="18"/>
              </w:rPr>
            </w:pPr>
            <w:r w:rsidRPr="00AA5B1A">
              <w:rPr>
                <w:rFonts w:eastAsia="맑은 고딕" w:cs="Times New Roman"/>
                <w:sz w:val="18"/>
              </w:rPr>
              <w:t>(WD/WK)</w:t>
            </w:r>
          </w:p>
        </w:tc>
      </w:tr>
      <w:tr w:rsidR="004756C1" w:rsidRPr="00AA5B1A" w14:paraId="615081D5" w14:textId="77777777" w:rsidTr="00BA323B">
        <w:trPr>
          <w:trHeight w:val="340"/>
          <w:jc w:val="center"/>
        </w:trPr>
        <w:tc>
          <w:tcPr>
            <w:tcW w:w="746" w:type="dxa"/>
            <w:vMerge/>
            <w:tcBorders>
              <w:top w:val="nil"/>
              <w:left w:val="nil"/>
              <w:bottom w:val="double" w:sz="4" w:space="0" w:color="auto"/>
            </w:tcBorders>
            <w:vAlign w:val="center"/>
          </w:tcPr>
          <w:p w14:paraId="297D0A40" w14:textId="77777777" w:rsidR="004756C1" w:rsidRPr="00AA5B1A" w:rsidRDefault="004756C1" w:rsidP="00BA323B">
            <w:pPr>
              <w:spacing w:after="120" w:line="240" w:lineRule="auto"/>
              <w:ind w:firstLine="0"/>
              <w:rPr>
                <w:rFonts w:eastAsia="맑은 고딕" w:cs="Times New Roman"/>
                <w:sz w:val="18"/>
              </w:rPr>
            </w:pPr>
          </w:p>
        </w:tc>
        <w:tc>
          <w:tcPr>
            <w:tcW w:w="777" w:type="dxa"/>
            <w:tcBorders>
              <w:top w:val="single" w:sz="4" w:space="0" w:color="auto"/>
              <w:bottom w:val="double" w:sz="4" w:space="0" w:color="auto"/>
            </w:tcBorders>
            <w:vAlign w:val="center"/>
          </w:tcPr>
          <w:p w14:paraId="3CFF0288" w14:textId="77777777" w:rsidR="004756C1" w:rsidRPr="00AA5B1A" w:rsidRDefault="004756C1" w:rsidP="00BA323B">
            <w:pPr>
              <w:spacing w:after="120" w:line="240" w:lineRule="auto"/>
              <w:ind w:firstLine="0"/>
              <w:rPr>
                <w:rFonts w:eastAsia="맑은 고딕" w:cs="Times New Roman"/>
                <w:sz w:val="18"/>
              </w:rPr>
            </w:pPr>
            <w:proofErr w:type="spellStart"/>
            <w:r w:rsidRPr="00AA5B1A">
              <w:rPr>
                <w:rFonts w:eastAsia="맑은 고딕" w:cs="Times New Roman"/>
                <w:sz w:val="18"/>
              </w:rPr>
              <w:t>D_shop</w:t>
            </w:r>
            <w:proofErr w:type="spellEnd"/>
          </w:p>
        </w:tc>
        <w:tc>
          <w:tcPr>
            <w:tcW w:w="576" w:type="dxa"/>
            <w:tcBorders>
              <w:top w:val="single" w:sz="4" w:space="0" w:color="auto"/>
              <w:bottom w:val="double" w:sz="4" w:space="0" w:color="auto"/>
            </w:tcBorders>
            <w:vAlign w:val="center"/>
          </w:tcPr>
          <w:p w14:paraId="1E10E79C" w14:textId="77777777" w:rsidR="004756C1" w:rsidRPr="00AA5B1A" w:rsidRDefault="004756C1" w:rsidP="00BA323B">
            <w:pPr>
              <w:spacing w:after="120" w:line="240" w:lineRule="auto"/>
              <w:ind w:firstLine="0"/>
              <w:rPr>
                <w:rFonts w:eastAsia="맑은 고딕" w:cs="Times New Roman"/>
                <w:sz w:val="18"/>
              </w:rPr>
            </w:pPr>
            <w:r w:rsidRPr="00AA5B1A">
              <w:rPr>
                <w:rFonts w:eastAsia="맑은 고딕" w:cs="Times New Roman"/>
                <w:sz w:val="18"/>
              </w:rPr>
              <w:t>SDR</w:t>
            </w:r>
          </w:p>
        </w:tc>
        <w:tc>
          <w:tcPr>
            <w:tcW w:w="612" w:type="dxa"/>
            <w:tcBorders>
              <w:top w:val="single" w:sz="4" w:space="0" w:color="auto"/>
              <w:bottom w:val="double" w:sz="4" w:space="0" w:color="auto"/>
            </w:tcBorders>
            <w:vAlign w:val="center"/>
          </w:tcPr>
          <w:p w14:paraId="09921B19" w14:textId="77777777" w:rsidR="004756C1" w:rsidRPr="00AA5B1A" w:rsidRDefault="004756C1" w:rsidP="00BA323B">
            <w:pPr>
              <w:spacing w:after="120" w:line="240" w:lineRule="auto"/>
              <w:ind w:firstLine="0"/>
              <w:rPr>
                <w:rFonts w:eastAsia="맑은 고딕" w:cs="Times New Roman"/>
                <w:sz w:val="18"/>
              </w:rPr>
            </w:pPr>
            <w:r w:rsidRPr="00AA5B1A">
              <w:rPr>
                <w:rFonts w:eastAsia="맑은 고딕" w:cs="Times New Roman"/>
                <w:sz w:val="18"/>
              </w:rPr>
              <w:t>Work</w:t>
            </w:r>
          </w:p>
        </w:tc>
        <w:tc>
          <w:tcPr>
            <w:tcW w:w="659" w:type="dxa"/>
            <w:tcBorders>
              <w:top w:val="single" w:sz="4" w:space="0" w:color="auto"/>
              <w:bottom w:val="double" w:sz="4" w:space="0" w:color="auto"/>
            </w:tcBorders>
            <w:vAlign w:val="center"/>
          </w:tcPr>
          <w:p w14:paraId="4526563D" w14:textId="77777777" w:rsidR="004756C1" w:rsidRPr="00AA5B1A" w:rsidRDefault="004756C1" w:rsidP="00BA323B">
            <w:pPr>
              <w:spacing w:after="120" w:line="240" w:lineRule="auto"/>
              <w:ind w:firstLine="0"/>
              <w:rPr>
                <w:rFonts w:eastAsia="맑은 고딕" w:cs="Times New Roman"/>
                <w:sz w:val="18"/>
              </w:rPr>
            </w:pPr>
            <w:r w:rsidRPr="00AA5B1A">
              <w:rPr>
                <w:rFonts w:eastAsia="맑은 고딕" w:cs="Times New Roman"/>
                <w:sz w:val="18"/>
              </w:rPr>
              <w:t>Meals</w:t>
            </w:r>
          </w:p>
        </w:tc>
        <w:tc>
          <w:tcPr>
            <w:tcW w:w="777" w:type="dxa"/>
            <w:tcBorders>
              <w:top w:val="single" w:sz="4" w:space="0" w:color="auto"/>
              <w:bottom w:val="double" w:sz="4" w:space="0" w:color="auto"/>
            </w:tcBorders>
            <w:vAlign w:val="center"/>
          </w:tcPr>
          <w:p w14:paraId="6AC738ED" w14:textId="77777777" w:rsidR="004756C1" w:rsidRPr="00AA5B1A" w:rsidRDefault="004756C1" w:rsidP="00BA323B">
            <w:pPr>
              <w:spacing w:after="120" w:line="240" w:lineRule="auto"/>
              <w:ind w:firstLine="0"/>
              <w:jc w:val="center"/>
              <w:rPr>
                <w:rFonts w:eastAsia="맑은 고딕" w:cs="Times New Roman"/>
                <w:sz w:val="18"/>
              </w:rPr>
            </w:pPr>
            <w:proofErr w:type="spellStart"/>
            <w:r w:rsidRPr="00AA5B1A">
              <w:rPr>
                <w:rFonts w:eastAsia="맑은 고딕" w:cs="Times New Roman"/>
                <w:sz w:val="18"/>
              </w:rPr>
              <w:t>D_shop</w:t>
            </w:r>
            <w:proofErr w:type="spellEnd"/>
          </w:p>
        </w:tc>
        <w:tc>
          <w:tcPr>
            <w:tcW w:w="576" w:type="dxa"/>
            <w:tcBorders>
              <w:top w:val="single" w:sz="4" w:space="0" w:color="auto"/>
              <w:bottom w:val="double" w:sz="4" w:space="0" w:color="auto"/>
            </w:tcBorders>
            <w:vAlign w:val="center"/>
          </w:tcPr>
          <w:p w14:paraId="77DFC2F9" w14:textId="77777777" w:rsidR="004756C1" w:rsidRPr="00AA5B1A" w:rsidRDefault="004756C1" w:rsidP="00BA323B">
            <w:pPr>
              <w:spacing w:after="120" w:line="240" w:lineRule="auto"/>
              <w:ind w:firstLine="0"/>
              <w:jc w:val="center"/>
              <w:rPr>
                <w:rFonts w:eastAsia="맑은 고딕" w:cs="Times New Roman"/>
                <w:sz w:val="18"/>
              </w:rPr>
            </w:pPr>
            <w:r w:rsidRPr="00AA5B1A">
              <w:rPr>
                <w:rFonts w:eastAsia="맑은 고딕" w:cs="Times New Roman"/>
                <w:sz w:val="18"/>
              </w:rPr>
              <w:t>SDR</w:t>
            </w:r>
          </w:p>
        </w:tc>
        <w:tc>
          <w:tcPr>
            <w:tcW w:w="612" w:type="dxa"/>
            <w:tcBorders>
              <w:top w:val="single" w:sz="4" w:space="0" w:color="auto"/>
              <w:bottom w:val="double" w:sz="4" w:space="0" w:color="auto"/>
            </w:tcBorders>
            <w:vAlign w:val="center"/>
          </w:tcPr>
          <w:p w14:paraId="5E47B36E" w14:textId="77777777" w:rsidR="004756C1" w:rsidRPr="00AA5B1A" w:rsidRDefault="004756C1" w:rsidP="00BA323B">
            <w:pPr>
              <w:spacing w:after="120" w:line="240" w:lineRule="auto"/>
              <w:ind w:firstLine="0"/>
              <w:jc w:val="center"/>
              <w:rPr>
                <w:rFonts w:eastAsia="맑은 고딕" w:cs="Times New Roman"/>
                <w:sz w:val="18"/>
              </w:rPr>
            </w:pPr>
            <w:r w:rsidRPr="00AA5B1A">
              <w:rPr>
                <w:rFonts w:eastAsia="맑은 고딕" w:cs="Times New Roman"/>
                <w:sz w:val="18"/>
              </w:rPr>
              <w:t>Work</w:t>
            </w:r>
          </w:p>
        </w:tc>
        <w:tc>
          <w:tcPr>
            <w:tcW w:w="659" w:type="dxa"/>
            <w:tcBorders>
              <w:top w:val="single" w:sz="4" w:space="0" w:color="auto"/>
              <w:bottom w:val="double" w:sz="4" w:space="0" w:color="auto"/>
            </w:tcBorders>
            <w:vAlign w:val="center"/>
          </w:tcPr>
          <w:p w14:paraId="7FBB6F3B" w14:textId="77777777" w:rsidR="004756C1" w:rsidRPr="00AA5B1A" w:rsidRDefault="004756C1" w:rsidP="00BA323B">
            <w:pPr>
              <w:spacing w:after="120" w:line="240" w:lineRule="auto"/>
              <w:ind w:firstLine="0"/>
              <w:jc w:val="center"/>
              <w:rPr>
                <w:rFonts w:eastAsia="맑은 고딕" w:cs="Times New Roman"/>
                <w:sz w:val="18"/>
              </w:rPr>
            </w:pPr>
            <w:r w:rsidRPr="00AA5B1A">
              <w:rPr>
                <w:rFonts w:eastAsia="맑은 고딕" w:cs="Times New Roman"/>
                <w:sz w:val="18"/>
              </w:rPr>
              <w:t>Meals</w:t>
            </w:r>
          </w:p>
        </w:tc>
        <w:tc>
          <w:tcPr>
            <w:tcW w:w="707" w:type="dxa"/>
            <w:vMerge/>
            <w:tcBorders>
              <w:top w:val="single" w:sz="4" w:space="0" w:color="auto"/>
              <w:bottom w:val="double" w:sz="4" w:space="0" w:color="auto"/>
              <w:right w:val="nil"/>
            </w:tcBorders>
            <w:vAlign w:val="center"/>
          </w:tcPr>
          <w:p w14:paraId="54A71654" w14:textId="77777777" w:rsidR="004756C1" w:rsidRPr="00AA5B1A" w:rsidRDefault="004756C1" w:rsidP="00BA323B">
            <w:pPr>
              <w:spacing w:line="240" w:lineRule="auto"/>
              <w:ind w:firstLine="0"/>
              <w:rPr>
                <w:rFonts w:eastAsia="맑은 고딕" w:cs="Times New Roman"/>
                <w:sz w:val="18"/>
                <w:szCs w:val="18"/>
              </w:rPr>
            </w:pPr>
          </w:p>
        </w:tc>
        <w:tc>
          <w:tcPr>
            <w:tcW w:w="908" w:type="dxa"/>
            <w:vMerge/>
            <w:tcBorders>
              <w:top w:val="single" w:sz="4" w:space="0" w:color="auto"/>
              <w:bottom w:val="double" w:sz="4" w:space="0" w:color="auto"/>
              <w:right w:val="nil"/>
            </w:tcBorders>
            <w:vAlign w:val="center"/>
          </w:tcPr>
          <w:p w14:paraId="291083F0" w14:textId="77777777" w:rsidR="004756C1" w:rsidRPr="00AA5B1A" w:rsidRDefault="004756C1" w:rsidP="00BA323B">
            <w:pPr>
              <w:spacing w:line="240" w:lineRule="auto"/>
              <w:ind w:firstLine="0"/>
              <w:rPr>
                <w:rFonts w:eastAsia="맑은 고딕" w:cs="Times New Roman"/>
                <w:sz w:val="18"/>
                <w:szCs w:val="18"/>
              </w:rPr>
            </w:pPr>
          </w:p>
        </w:tc>
        <w:tc>
          <w:tcPr>
            <w:tcW w:w="987" w:type="dxa"/>
            <w:vMerge/>
            <w:tcBorders>
              <w:bottom w:val="double" w:sz="4" w:space="0" w:color="auto"/>
              <w:right w:val="nil"/>
            </w:tcBorders>
            <w:vAlign w:val="center"/>
          </w:tcPr>
          <w:p w14:paraId="79A2457B" w14:textId="77777777" w:rsidR="004756C1" w:rsidRPr="00AA5B1A" w:rsidRDefault="004756C1" w:rsidP="00BA323B">
            <w:pPr>
              <w:spacing w:line="240" w:lineRule="auto"/>
              <w:ind w:firstLine="0"/>
              <w:rPr>
                <w:rFonts w:eastAsia="맑은 고딕" w:cs="Times New Roman"/>
                <w:sz w:val="18"/>
              </w:rPr>
            </w:pPr>
          </w:p>
        </w:tc>
      </w:tr>
      <w:tr w:rsidR="004756C1" w:rsidRPr="00AA5B1A" w14:paraId="449FD8AF" w14:textId="77777777" w:rsidTr="00BA323B">
        <w:trPr>
          <w:trHeight w:val="340"/>
          <w:jc w:val="center"/>
        </w:trPr>
        <w:tc>
          <w:tcPr>
            <w:tcW w:w="746" w:type="dxa"/>
            <w:tcBorders>
              <w:top w:val="double" w:sz="4" w:space="0" w:color="auto"/>
              <w:left w:val="nil"/>
              <w:bottom w:val="nil"/>
            </w:tcBorders>
            <w:vAlign w:val="center"/>
          </w:tcPr>
          <w:p w14:paraId="6891B5D9"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2020 09</w:t>
            </w:r>
          </w:p>
        </w:tc>
        <w:tc>
          <w:tcPr>
            <w:tcW w:w="777" w:type="dxa"/>
            <w:tcBorders>
              <w:top w:val="double" w:sz="4" w:space="0" w:color="auto"/>
              <w:bottom w:val="nil"/>
            </w:tcBorders>
            <w:vAlign w:val="center"/>
          </w:tcPr>
          <w:p w14:paraId="38FA2E22"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0.161</w:t>
            </w:r>
          </w:p>
        </w:tc>
        <w:tc>
          <w:tcPr>
            <w:tcW w:w="576" w:type="dxa"/>
            <w:tcBorders>
              <w:top w:val="double" w:sz="4" w:space="0" w:color="auto"/>
              <w:bottom w:val="nil"/>
            </w:tcBorders>
            <w:vAlign w:val="center"/>
          </w:tcPr>
          <w:p w14:paraId="70C8A232"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0.25</w:t>
            </w:r>
          </w:p>
        </w:tc>
        <w:tc>
          <w:tcPr>
            <w:tcW w:w="612" w:type="dxa"/>
            <w:tcBorders>
              <w:top w:val="double" w:sz="4" w:space="0" w:color="auto"/>
              <w:bottom w:val="nil"/>
            </w:tcBorders>
            <w:vAlign w:val="center"/>
          </w:tcPr>
          <w:p w14:paraId="5C033BD1"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0.786</w:t>
            </w:r>
          </w:p>
        </w:tc>
        <w:tc>
          <w:tcPr>
            <w:tcW w:w="659" w:type="dxa"/>
            <w:tcBorders>
              <w:top w:val="double" w:sz="4" w:space="0" w:color="auto"/>
              <w:bottom w:val="nil"/>
            </w:tcBorders>
            <w:vAlign w:val="center"/>
          </w:tcPr>
          <w:p w14:paraId="031AB13F"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0.464</w:t>
            </w:r>
          </w:p>
        </w:tc>
        <w:tc>
          <w:tcPr>
            <w:tcW w:w="777" w:type="dxa"/>
            <w:tcBorders>
              <w:top w:val="double" w:sz="4" w:space="0" w:color="auto"/>
              <w:bottom w:val="nil"/>
            </w:tcBorders>
            <w:vAlign w:val="center"/>
          </w:tcPr>
          <w:p w14:paraId="320E7C14"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0.375</w:t>
            </w:r>
          </w:p>
        </w:tc>
        <w:tc>
          <w:tcPr>
            <w:tcW w:w="576" w:type="dxa"/>
            <w:tcBorders>
              <w:top w:val="double" w:sz="4" w:space="0" w:color="auto"/>
              <w:bottom w:val="nil"/>
            </w:tcBorders>
            <w:vAlign w:val="center"/>
          </w:tcPr>
          <w:p w14:paraId="70BADBF7"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0.451</w:t>
            </w:r>
          </w:p>
        </w:tc>
        <w:tc>
          <w:tcPr>
            <w:tcW w:w="612" w:type="dxa"/>
            <w:tcBorders>
              <w:top w:val="double" w:sz="4" w:space="0" w:color="auto"/>
              <w:bottom w:val="nil"/>
            </w:tcBorders>
            <w:vAlign w:val="center"/>
          </w:tcPr>
          <w:p w14:paraId="4B957543"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0.509</w:t>
            </w:r>
          </w:p>
        </w:tc>
        <w:tc>
          <w:tcPr>
            <w:tcW w:w="659" w:type="dxa"/>
            <w:tcBorders>
              <w:top w:val="double" w:sz="4" w:space="0" w:color="auto"/>
              <w:bottom w:val="nil"/>
            </w:tcBorders>
            <w:vAlign w:val="center"/>
          </w:tcPr>
          <w:p w14:paraId="3FC05FC9"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0.406</w:t>
            </w:r>
          </w:p>
        </w:tc>
        <w:tc>
          <w:tcPr>
            <w:tcW w:w="707" w:type="dxa"/>
            <w:tcBorders>
              <w:top w:val="double" w:sz="4" w:space="0" w:color="auto"/>
              <w:bottom w:val="nil"/>
              <w:right w:val="nil"/>
            </w:tcBorders>
            <w:vAlign w:val="center"/>
          </w:tcPr>
          <w:p w14:paraId="522770B2"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0.01</w:t>
            </w:r>
          </w:p>
        </w:tc>
        <w:tc>
          <w:tcPr>
            <w:tcW w:w="908" w:type="dxa"/>
            <w:tcBorders>
              <w:top w:val="double" w:sz="4" w:space="0" w:color="auto"/>
              <w:bottom w:val="nil"/>
              <w:right w:val="nil"/>
            </w:tcBorders>
            <w:vAlign w:val="center"/>
          </w:tcPr>
          <w:p w14:paraId="4E1B2BDD"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0.854</w:t>
            </w:r>
          </w:p>
        </w:tc>
        <w:tc>
          <w:tcPr>
            <w:tcW w:w="987" w:type="dxa"/>
            <w:tcBorders>
              <w:top w:val="double" w:sz="4" w:space="0" w:color="auto"/>
              <w:bottom w:val="nil"/>
              <w:right w:val="nil"/>
            </w:tcBorders>
            <w:vAlign w:val="center"/>
          </w:tcPr>
          <w:p w14:paraId="036E96E7"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0.83/0.768</w:t>
            </w:r>
          </w:p>
        </w:tc>
      </w:tr>
      <w:tr w:rsidR="004756C1" w:rsidRPr="00AA5B1A" w14:paraId="184A08BA" w14:textId="77777777" w:rsidTr="00BA323B">
        <w:trPr>
          <w:trHeight w:val="340"/>
          <w:jc w:val="center"/>
        </w:trPr>
        <w:tc>
          <w:tcPr>
            <w:tcW w:w="746" w:type="dxa"/>
            <w:tcBorders>
              <w:top w:val="nil"/>
              <w:left w:val="nil"/>
              <w:bottom w:val="nil"/>
            </w:tcBorders>
            <w:vAlign w:val="center"/>
          </w:tcPr>
          <w:p w14:paraId="43489754"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2020 10</w:t>
            </w:r>
          </w:p>
        </w:tc>
        <w:tc>
          <w:tcPr>
            <w:tcW w:w="777" w:type="dxa"/>
            <w:tcBorders>
              <w:top w:val="nil"/>
              <w:bottom w:val="nil"/>
            </w:tcBorders>
            <w:vAlign w:val="center"/>
          </w:tcPr>
          <w:p w14:paraId="52E23E9E"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0.33</w:t>
            </w:r>
          </w:p>
        </w:tc>
        <w:tc>
          <w:tcPr>
            <w:tcW w:w="576" w:type="dxa"/>
            <w:tcBorders>
              <w:top w:val="nil"/>
              <w:bottom w:val="nil"/>
            </w:tcBorders>
            <w:vAlign w:val="center"/>
          </w:tcPr>
          <w:p w14:paraId="4C8909B7"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0.214</w:t>
            </w:r>
          </w:p>
        </w:tc>
        <w:tc>
          <w:tcPr>
            <w:tcW w:w="612" w:type="dxa"/>
            <w:tcBorders>
              <w:top w:val="nil"/>
              <w:bottom w:val="nil"/>
            </w:tcBorders>
            <w:vAlign w:val="center"/>
          </w:tcPr>
          <w:p w14:paraId="404694E9"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0.616</w:t>
            </w:r>
          </w:p>
        </w:tc>
        <w:tc>
          <w:tcPr>
            <w:tcW w:w="659" w:type="dxa"/>
            <w:tcBorders>
              <w:top w:val="nil"/>
              <w:bottom w:val="nil"/>
            </w:tcBorders>
            <w:vAlign w:val="center"/>
          </w:tcPr>
          <w:p w14:paraId="6ECB89E8"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0.348</w:t>
            </w:r>
          </w:p>
        </w:tc>
        <w:tc>
          <w:tcPr>
            <w:tcW w:w="777" w:type="dxa"/>
            <w:tcBorders>
              <w:top w:val="nil"/>
              <w:bottom w:val="nil"/>
            </w:tcBorders>
            <w:vAlign w:val="center"/>
          </w:tcPr>
          <w:p w14:paraId="11766C44"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0.429</w:t>
            </w:r>
          </w:p>
        </w:tc>
        <w:tc>
          <w:tcPr>
            <w:tcW w:w="576" w:type="dxa"/>
            <w:tcBorders>
              <w:top w:val="nil"/>
              <w:bottom w:val="nil"/>
            </w:tcBorders>
            <w:vAlign w:val="center"/>
          </w:tcPr>
          <w:p w14:paraId="07241E3C"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0.388</w:t>
            </w:r>
          </w:p>
        </w:tc>
        <w:tc>
          <w:tcPr>
            <w:tcW w:w="612" w:type="dxa"/>
            <w:tcBorders>
              <w:top w:val="nil"/>
              <w:bottom w:val="nil"/>
            </w:tcBorders>
            <w:vAlign w:val="center"/>
          </w:tcPr>
          <w:p w14:paraId="0FA899C0"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0.589</w:t>
            </w:r>
          </w:p>
        </w:tc>
        <w:tc>
          <w:tcPr>
            <w:tcW w:w="659" w:type="dxa"/>
            <w:tcBorders>
              <w:top w:val="nil"/>
              <w:bottom w:val="nil"/>
            </w:tcBorders>
            <w:vAlign w:val="center"/>
          </w:tcPr>
          <w:p w14:paraId="521F05D5"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0.286</w:t>
            </w:r>
          </w:p>
        </w:tc>
        <w:tc>
          <w:tcPr>
            <w:tcW w:w="707" w:type="dxa"/>
            <w:tcBorders>
              <w:top w:val="nil"/>
              <w:bottom w:val="nil"/>
              <w:right w:val="nil"/>
            </w:tcBorders>
            <w:vAlign w:val="center"/>
          </w:tcPr>
          <w:p w14:paraId="0B2FA73B"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0.01</w:t>
            </w:r>
          </w:p>
        </w:tc>
        <w:tc>
          <w:tcPr>
            <w:tcW w:w="908" w:type="dxa"/>
            <w:tcBorders>
              <w:top w:val="nil"/>
              <w:bottom w:val="nil"/>
              <w:right w:val="nil"/>
            </w:tcBorders>
            <w:vAlign w:val="center"/>
          </w:tcPr>
          <w:p w14:paraId="3E2F36A9"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0.861</w:t>
            </w:r>
          </w:p>
        </w:tc>
        <w:tc>
          <w:tcPr>
            <w:tcW w:w="987" w:type="dxa"/>
            <w:tcBorders>
              <w:top w:val="nil"/>
              <w:bottom w:val="nil"/>
              <w:right w:val="nil"/>
            </w:tcBorders>
            <w:vAlign w:val="center"/>
          </w:tcPr>
          <w:p w14:paraId="3450BC06"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0.831/0.754</w:t>
            </w:r>
          </w:p>
        </w:tc>
      </w:tr>
      <w:tr w:rsidR="004756C1" w:rsidRPr="00AA5B1A" w14:paraId="5CE41432" w14:textId="77777777" w:rsidTr="00BA323B">
        <w:trPr>
          <w:trHeight w:val="340"/>
          <w:jc w:val="center"/>
        </w:trPr>
        <w:tc>
          <w:tcPr>
            <w:tcW w:w="746" w:type="dxa"/>
            <w:tcBorders>
              <w:top w:val="nil"/>
              <w:left w:val="nil"/>
              <w:bottom w:val="nil"/>
            </w:tcBorders>
            <w:vAlign w:val="center"/>
          </w:tcPr>
          <w:p w14:paraId="6B3D732D"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2020 11</w:t>
            </w:r>
          </w:p>
        </w:tc>
        <w:tc>
          <w:tcPr>
            <w:tcW w:w="777" w:type="dxa"/>
            <w:tcBorders>
              <w:top w:val="nil"/>
              <w:bottom w:val="nil"/>
            </w:tcBorders>
            <w:vAlign w:val="center"/>
          </w:tcPr>
          <w:p w14:paraId="2F787A9D"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0.241</w:t>
            </w:r>
          </w:p>
        </w:tc>
        <w:tc>
          <w:tcPr>
            <w:tcW w:w="576" w:type="dxa"/>
            <w:tcBorders>
              <w:top w:val="nil"/>
              <w:bottom w:val="nil"/>
            </w:tcBorders>
            <w:vAlign w:val="center"/>
          </w:tcPr>
          <w:p w14:paraId="3C0496DA"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0.196</w:t>
            </w:r>
          </w:p>
        </w:tc>
        <w:tc>
          <w:tcPr>
            <w:tcW w:w="612" w:type="dxa"/>
            <w:tcBorders>
              <w:top w:val="nil"/>
              <w:bottom w:val="nil"/>
            </w:tcBorders>
            <w:vAlign w:val="center"/>
          </w:tcPr>
          <w:p w14:paraId="171BFD6B"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0.804</w:t>
            </w:r>
          </w:p>
        </w:tc>
        <w:tc>
          <w:tcPr>
            <w:tcW w:w="659" w:type="dxa"/>
            <w:tcBorders>
              <w:top w:val="nil"/>
              <w:bottom w:val="nil"/>
            </w:tcBorders>
            <w:vAlign w:val="center"/>
          </w:tcPr>
          <w:p w14:paraId="27D5ABA5"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0.455</w:t>
            </w:r>
          </w:p>
        </w:tc>
        <w:tc>
          <w:tcPr>
            <w:tcW w:w="777" w:type="dxa"/>
            <w:tcBorders>
              <w:top w:val="nil"/>
              <w:bottom w:val="nil"/>
            </w:tcBorders>
            <w:vAlign w:val="center"/>
          </w:tcPr>
          <w:p w14:paraId="4B268E24"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0.415</w:t>
            </w:r>
          </w:p>
        </w:tc>
        <w:tc>
          <w:tcPr>
            <w:tcW w:w="576" w:type="dxa"/>
            <w:tcBorders>
              <w:top w:val="nil"/>
              <w:bottom w:val="nil"/>
            </w:tcBorders>
            <w:vAlign w:val="center"/>
          </w:tcPr>
          <w:p w14:paraId="2127D392"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0.348</w:t>
            </w:r>
          </w:p>
        </w:tc>
        <w:tc>
          <w:tcPr>
            <w:tcW w:w="612" w:type="dxa"/>
            <w:tcBorders>
              <w:top w:val="nil"/>
              <w:bottom w:val="nil"/>
            </w:tcBorders>
            <w:vAlign w:val="center"/>
          </w:tcPr>
          <w:p w14:paraId="0FEC4F60"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0.491</w:t>
            </w:r>
          </w:p>
        </w:tc>
        <w:tc>
          <w:tcPr>
            <w:tcW w:w="659" w:type="dxa"/>
            <w:tcBorders>
              <w:top w:val="nil"/>
              <w:bottom w:val="nil"/>
            </w:tcBorders>
            <w:vAlign w:val="center"/>
          </w:tcPr>
          <w:p w14:paraId="77ADC65A"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0.379</w:t>
            </w:r>
          </w:p>
        </w:tc>
        <w:tc>
          <w:tcPr>
            <w:tcW w:w="707" w:type="dxa"/>
            <w:tcBorders>
              <w:top w:val="nil"/>
              <w:bottom w:val="nil"/>
              <w:right w:val="nil"/>
            </w:tcBorders>
            <w:vAlign w:val="center"/>
          </w:tcPr>
          <w:p w14:paraId="609F588A"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0.009</w:t>
            </w:r>
          </w:p>
        </w:tc>
        <w:tc>
          <w:tcPr>
            <w:tcW w:w="908" w:type="dxa"/>
            <w:tcBorders>
              <w:top w:val="nil"/>
              <w:bottom w:val="nil"/>
              <w:right w:val="nil"/>
            </w:tcBorders>
            <w:vAlign w:val="center"/>
          </w:tcPr>
          <w:p w14:paraId="5C148B0F"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0.833</w:t>
            </w:r>
          </w:p>
        </w:tc>
        <w:tc>
          <w:tcPr>
            <w:tcW w:w="987" w:type="dxa"/>
            <w:tcBorders>
              <w:top w:val="nil"/>
              <w:bottom w:val="nil"/>
              <w:right w:val="nil"/>
            </w:tcBorders>
            <w:vAlign w:val="center"/>
          </w:tcPr>
          <w:p w14:paraId="1B27B1FE"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0.792/0.711</w:t>
            </w:r>
          </w:p>
        </w:tc>
      </w:tr>
      <w:tr w:rsidR="004756C1" w:rsidRPr="00AA5B1A" w14:paraId="30FCBB58" w14:textId="77777777" w:rsidTr="00BA323B">
        <w:trPr>
          <w:trHeight w:val="340"/>
          <w:jc w:val="center"/>
        </w:trPr>
        <w:tc>
          <w:tcPr>
            <w:tcW w:w="746" w:type="dxa"/>
            <w:tcBorders>
              <w:top w:val="nil"/>
              <w:left w:val="nil"/>
              <w:bottom w:val="nil"/>
            </w:tcBorders>
            <w:vAlign w:val="center"/>
          </w:tcPr>
          <w:p w14:paraId="34E7A179"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2021 10</w:t>
            </w:r>
          </w:p>
        </w:tc>
        <w:tc>
          <w:tcPr>
            <w:tcW w:w="777" w:type="dxa"/>
            <w:tcBorders>
              <w:top w:val="nil"/>
              <w:bottom w:val="nil"/>
            </w:tcBorders>
            <w:vAlign w:val="center"/>
          </w:tcPr>
          <w:p w14:paraId="352A7A98"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0.089</w:t>
            </w:r>
          </w:p>
        </w:tc>
        <w:tc>
          <w:tcPr>
            <w:tcW w:w="576" w:type="dxa"/>
            <w:tcBorders>
              <w:top w:val="nil"/>
              <w:bottom w:val="nil"/>
            </w:tcBorders>
            <w:vAlign w:val="center"/>
          </w:tcPr>
          <w:p w14:paraId="39ADF8AE"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0.232</w:t>
            </w:r>
          </w:p>
        </w:tc>
        <w:tc>
          <w:tcPr>
            <w:tcW w:w="612" w:type="dxa"/>
            <w:tcBorders>
              <w:top w:val="nil"/>
              <w:bottom w:val="nil"/>
            </w:tcBorders>
            <w:vAlign w:val="center"/>
          </w:tcPr>
          <w:p w14:paraId="6229EE6B"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0.67</w:t>
            </w:r>
          </w:p>
        </w:tc>
        <w:tc>
          <w:tcPr>
            <w:tcW w:w="659" w:type="dxa"/>
            <w:tcBorders>
              <w:top w:val="nil"/>
              <w:bottom w:val="nil"/>
            </w:tcBorders>
            <w:vAlign w:val="center"/>
          </w:tcPr>
          <w:p w14:paraId="7DAC7C73"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0.41</w:t>
            </w:r>
          </w:p>
        </w:tc>
        <w:tc>
          <w:tcPr>
            <w:tcW w:w="777" w:type="dxa"/>
            <w:tcBorders>
              <w:top w:val="nil"/>
              <w:bottom w:val="nil"/>
            </w:tcBorders>
            <w:vAlign w:val="center"/>
          </w:tcPr>
          <w:p w14:paraId="5D2F3219"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0.46</w:t>
            </w:r>
          </w:p>
        </w:tc>
        <w:tc>
          <w:tcPr>
            <w:tcW w:w="576" w:type="dxa"/>
            <w:tcBorders>
              <w:top w:val="nil"/>
              <w:bottom w:val="nil"/>
            </w:tcBorders>
            <w:vAlign w:val="center"/>
          </w:tcPr>
          <w:p w14:paraId="76A1DFB1"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0.504</w:t>
            </w:r>
          </w:p>
        </w:tc>
        <w:tc>
          <w:tcPr>
            <w:tcW w:w="612" w:type="dxa"/>
            <w:tcBorders>
              <w:top w:val="nil"/>
              <w:bottom w:val="nil"/>
            </w:tcBorders>
            <w:vAlign w:val="center"/>
          </w:tcPr>
          <w:p w14:paraId="3B0F77BF"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0.571</w:t>
            </w:r>
          </w:p>
        </w:tc>
        <w:tc>
          <w:tcPr>
            <w:tcW w:w="659" w:type="dxa"/>
            <w:tcBorders>
              <w:top w:val="nil"/>
              <w:bottom w:val="nil"/>
            </w:tcBorders>
            <w:vAlign w:val="center"/>
          </w:tcPr>
          <w:p w14:paraId="5B71AA55"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0.402</w:t>
            </w:r>
          </w:p>
        </w:tc>
        <w:tc>
          <w:tcPr>
            <w:tcW w:w="707" w:type="dxa"/>
            <w:tcBorders>
              <w:top w:val="nil"/>
              <w:bottom w:val="nil"/>
              <w:right w:val="nil"/>
            </w:tcBorders>
            <w:vAlign w:val="center"/>
          </w:tcPr>
          <w:p w14:paraId="32A077D0"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0.006</w:t>
            </w:r>
          </w:p>
        </w:tc>
        <w:tc>
          <w:tcPr>
            <w:tcW w:w="908" w:type="dxa"/>
            <w:tcBorders>
              <w:top w:val="nil"/>
              <w:bottom w:val="nil"/>
              <w:right w:val="nil"/>
            </w:tcBorders>
            <w:vAlign w:val="center"/>
          </w:tcPr>
          <w:p w14:paraId="512146D8"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0.852</w:t>
            </w:r>
          </w:p>
        </w:tc>
        <w:tc>
          <w:tcPr>
            <w:tcW w:w="987" w:type="dxa"/>
            <w:tcBorders>
              <w:top w:val="nil"/>
              <w:bottom w:val="nil"/>
              <w:right w:val="nil"/>
            </w:tcBorders>
            <w:vAlign w:val="center"/>
          </w:tcPr>
          <w:p w14:paraId="04A7B5F9"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0.841/0.839</w:t>
            </w:r>
          </w:p>
        </w:tc>
      </w:tr>
      <w:tr w:rsidR="004756C1" w:rsidRPr="00AA5B1A" w14:paraId="3758547F" w14:textId="77777777" w:rsidTr="00BA323B">
        <w:trPr>
          <w:trHeight w:val="340"/>
          <w:jc w:val="center"/>
        </w:trPr>
        <w:tc>
          <w:tcPr>
            <w:tcW w:w="746" w:type="dxa"/>
            <w:tcBorders>
              <w:top w:val="nil"/>
              <w:left w:val="nil"/>
              <w:bottom w:val="nil"/>
            </w:tcBorders>
            <w:vAlign w:val="center"/>
          </w:tcPr>
          <w:p w14:paraId="6AABE70C"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2021 11</w:t>
            </w:r>
          </w:p>
        </w:tc>
        <w:tc>
          <w:tcPr>
            <w:tcW w:w="777" w:type="dxa"/>
            <w:tcBorders>
              <w:top w:val="nil"/>
              <w:bottom w:val="nil"/>
            </w:tcBorders>
            <w:vAlign w:val="center"/>
          </w:tcPr>
          <w:p w14:paraId="5FCBAD85"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0.018</w:t>
            </w:r>
          </w:p>
        </w:tc>
        <w:tc>
          <w:tcPr>
            <w:tcW w:w="576" w:type="dxa"/>
            <w:tcBorders>
              <w:top w:val="nil"/>
              <w:bottom w:val="nil"/>
            </w:tcBorders>
            <w:vAlign w:val="center"/>
          </w:tcPr>
          <w:p w14:paraId="23CCB251"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0.25</w:t>
            </w:r>
          </w:p>
        </w:tc>
        <w:tc>
          <w:tcPr>
            <w:tcW w:w="612" w:type="dxa"/>
            <w:tcBorders>
              <w:top w:val="nil"/>
              <w:bottom w:val="nil"/>
            </w:tcBorders>
            <w:vAlign w:val="center"/>
          </w:tcPr>
          <w:p w14:paraId="7EE18F95"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0.86</w:t>
            </w:r>
          </w:p>
        </w:tc>
        <w:tc>
          <w:tcPr>
            <w:tcW w:w="659" w:type="dxa"/>
            <w:tcBorders>
              <w:top w:val="nil"/>
              <w:bottom w:val="nil"/>
            </w:tcBorders>
            <w:vAlign w:val="center"/>
          </w:tcPr>
          <w:p w14:paraId="2E4E563E"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0.286</w:t>
            </w:r>
          </w:p>
        </w:tc>
        <w:tc>
          <w:tcPr>
            <w:tcW w:w="777" w:type="dxa"/>
            <w:tcBorders>
              <w:top w:val="nil"/>
              <w:bottom w:val="nil"/>
            </w:tcBorders>
            <w:vAlign w:val="center"/>
          </w:tcPr>
          <w:p w14:paraId="0E4F5FF8"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0.393</w:t>
            </w:r>
          </w:p>
        </w:tc>
        <w:tc>
          <w:tcPr>
            <w:tcW w:w="576" w:type="dxa"/>
            <w:tcBorders>
              <w:top w:val="nil"/>
              <w:bottom w:val="nil"/>
            </w:tcBorders>
            <w:vAlign w:val="center"/>
          </w:tcPr>
          <w:p w14:paraId="16215F99"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0.362</w:t>
            </w:r>
          </w:p>
        </w:tc>
        <w:tc>
          <w:tcPr>
            <w:tcW w:w="612" w:type="dxa"/>
            <w:tcBorders>
              <w:top w:val="nil"/>
              <w:bottom w:val="nil"/>
            </w:tcBorders>
            <w:vAlign w:val="center"/>
          </w:tcPr>
          <w:p w14:paraId="195D3465"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0.616</w:t>
            </w:r>
          </w:p>
        </w:tc>
        <w:tc>
          <w:tcPr>
            <w:tcW w:w="659" w:type="dxa"/>
            <w:tcBorders>
              <w:top w:val="nil"/>
              <w:bottom w:val="nil"/>
            </w:tcBorders>
            <w:vAlign w:val="center"/>
          </w:tcPr>
          <w:p w14:paraId="27AFC8EE"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0.388</w:t>
            </w:r>
          </w:p>
        </w:tc>
        <w:tc>
          <w:tcPr>
            <w:tcW w:w="707" w:type="dxa"/>
            <w:tcBorders>
              <w:top w:val="nil"/>
              <w:bottom w:val="nil"/>
              <w:right w:val="nil"/>
            </w:tcBorders>
            <w:vAlign w:val="center"/>
          </w:tcPr>
          <w:p w14:paraId="1DBC1BD1"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0.007</w:t>
            </w:r>
          </w:p>
        </w:tc>
        <w:tc>
          <w:tcPr>
            <w:tcW w:w="908" w:type="dxa"/>
            <w:tcBorders>
              <w:top w:val="nil"/>
              <w:bottom w:val="nil"/>
              <w:right w:val="nil"/>
            </w:tcBorders>
            <w:vAlign w:val="center"/>
          </w:tcPr>
          <w:p w14:paraId="5483F418"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0.864</w:t>
            </w:r>
          </w:p>
        </w:tc>
        <w:tc>
          <w:tcPr>
            <w:tcW w:w="987" w:type="dxa"/>
            <w:tcBorders>
              <w:top w:val="nil"/>
              <w:bottom w:val="nil"/>
              <w:right w:val="nil"/>
            </w:tcBorders>
            <w:vAlign w:val="center"/>
          </w:tcPr>
          <w:p w14:paraId="65382E62"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0.843/0.83</w:t>
            </w:r>
          </w:p>
        </w:tc>
      </w:tr>
      <w:tr w:rsidR="004756C1" w:rsidRPr="00AA5B1A" w14:paraId="01DC716D" w14:textId="77777777" w:rsidTr="00BA323B">
        <w:trPr>
          <w:trHeight w:val="340"/>
          <w:jc w:val="center"/>
        </w:trPr>
        <w:tc>
          <w:tcPr>
            <w:tcW w:w="746" w:type="dxa"/>
            <w:tcBorders>
              <w:top w:val="nil"/>
              <w:left w:val="nil"/>
              <w:bottom w:val="single" w:sz="4" w:space="0" w:color="auto"/>
            </w:tcBorders>
            <w:vAlign w:val="center"/>
          </w:tcPr>
          <w:p w14:paraId="52AE5F62"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2021 12</w:t>
            </w:r>
          </w:p>
        </w:tc>
        <w:tc>
          <w:tcPr>
            <w:tcW w:w="777" w:type="dxa"/>
            <w:tcBorders>
              <w:top w:val="nil"/>
              <w:bottom w:val="single" w:sz="4" w:space="0" w:color="auto"/>
            </w:tcBorders>
            <w:vAlign w:val="center"/>
          </w:tcPr>
          <w:p w14:paraId="068E04E0"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0.063</w:t>
            </w:r>
          </w:p>
        </w:tc>
        <w:tc>
          <w:tcPr>
            <w:tcW w:w="576" w:type="dxa"/>
            <w:tcBorders>
              <w:top w:val="nil"/>
              <w:bottom w:val="single" w:sz="4" w:space="0" w:color="auto"/>
            </w:tcBorders>
            <w:vAlign w:val="center"/>
          </w:tcPr>
          <w:p w14:paraId="115DC9CA"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0.33</w:t>
            </w:r>
          </w:p>
        </w:tc>
        <w:tc>
          <w:tcPr>
            <w:tcW w:w="612" w:type="dxa"/>
            <w:tcBorders>
              <w:top w:val="nil"/>
              <w:bottom w:val="single" w:sz="4" w:space="0" w:color="auto"/>
            </w:tcBorders>
            <w:vAlign w:val="center"/>
          </w:tcPr>
          <w:p w14:paraId="5612F7A3"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0.669</w:t>
            </w:r>
          </w:p>
        </w:tc>
        <w:tc>
          <w:tcPr>
            <w:tcW w:w="659" w:type="dxa"/>
            <w:tcBorders>
              <w:top w:val="nil"/>
              <w:bottom w:val="single" w:sz="4" w:space="0" w:color="auto"/>
            </w:tcBorders>
            <w:vAlign w:val="center"/>
          </w:tcPr>
          <w:p w14:paraId="30B31D54"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0.205</w:t>
            </w:r>
          </w:p>
        </w:tc>
        <w:tc>
          <w:tcPr>
            <w:tcW w:w="777" w:type="dxa"/>
            <w:tcBorders>
              <w:top w:val="nil"/>
              <w:bottom w:val="single" w:sz="4" w:space="0" w:color="auto"/>
            </w:tcBorders>
            <w:vAlign w:val="center"/>
          </w:tcPr>
          <w:p w14:paraId="6278F5AE"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0.491</w:t>
            </w:r>
          </w:p>
        </w:tc>
        <w:tc>
          <w:tcPr>
            <w:tcW w:w="576" w:type="dxa"/>
            <w:tcBorders>
              <w:top w:val="nil"/>
              <w:bottom w:val="single" w:sz="4" w:space="0" w:color="auto"/>
            </w:tcBorders>
            <w:vAlign w:val="center"/>
          </w:tcPr>
          <w:p w14:paraId="55761011"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0.48</w:t>
            </w:r>
          </w:p>
        </w:tc>
        <w:tc>
          <w:tcPr>
            <w:tcW w:w="612" w:type="dxa"/>
            <w:tcBorders>
              <w:top w:val="nil"/>
              <w:bottom w:val="single" w:sz="4" w:space="0" w:color="auto"/>
            </w:tcBorders>
            <w:vAlign w:val="center"/>
          </w:tcPr>
          <w:p w14:paraId="2D533FAF"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0.558</w:t>
            </w:r>
          </w:p>
        </w:tc>
        <w:tc>
          <w:tcPr>
            <w:tcW w:w="659" w:type="dxa"/>
            <w:tcBorders>
              <w:top w:val="nil"/>
              <w:bottom w:val="single" w:sz="4" w:space="0" w:color="auto"/>
            </w:tcBorders>
            <w:vAlign w:val="center"/>
          </w:tcPr>
          <w:p w14:paraId="6DBED871"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0.259</w:t>
            </w:r>
          </w:p>
        </w:tc>
        <w:tc>
          <w:tcPr>
            <w:tcW w:w="707" w:type="dxa"/>
            <w:tcBorders>
              <w:top w:val="nil"/>
              <w:bottom w:val="single" w:sz="4" w:space="0" w:color="auto"/>
              <w:right w:val="nil"/>
            </w:tcBorders>
            <w:vAlign w:val="center"/>
          </w:tcPr>
          <w:p w14:paraId="4D8245E9"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0.008</w:t>
            </w:r>
          </w:p>
        </w:tc>
        <w:tc>
          <w:tcPr>
            <w:tcW w:w="908" w:type="dxa"/>
            <w:tcBorders>
              <w:top w:val="nil"/>
              <w:bottom w:val="single" w:sz="4" w:space="0" w:color="auto"/>
              <w:right w:val="nil"/>
            </w:tcBorders>
            <w:vAlign w:val="center"/>
          </w:tcPr>
          <w:p w14:paraId="19C0D3FD"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0.848</w:t>
            </w:r>
          </w:p>
        </w:tc>
        <w:tc>
          <w:tcPr>
            <w:tcW w:w="987" w:type="dxa"/>
            <w:tcBorders>
              <w:top w:val="nil"/>
              <w:bottom w:val="single" w:sz="4" w:space="0" w:color="auto"/>
              <w:right w:val="nil"/>
            </w:tcBorders>
            <w:vAlign w:val="center"/>
          </w:tcPr>
          <w:p w14:paraId="15914A4F"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0.835/0.824</w:t>
            </w:r>
          </w:p>
        </w:tc>
      </w:tr>
      <w:tr w:rsidR="004756C1" w:rsidRPr="00AA5B1A" w14:paraId="7F6089FE" w14:textId="77777777" w:rsidTr="00BA323B">
        <w:trPr>
          <w:trHeight w:val="340"/>
          <w:jc w:val="center"/>
        </w:trPr>
        <w:tc>
          <w:tcPr>
            <w:tcW w:w="746" w:type="dxa"/>
            <w:tcBorders>
              <w:top w:val="single" w:sz="4" w:space="0" w:color="auto"/>
              <w:left w:val="nil"/>
              <w:bottom w:val="single" w:sz="4" w:space="0" w:color="auto"/>
            </w:tcBorders>
            <w:vAlign w:val="center"/>
          </w:tcPr>
          <w:p w14:paraId="00F802F9"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hint="eastAsia"/>
                <w:sz w:val="16"/>
                <w:szCs w:val="20"/>
              </w:rPr>
              <w:t>A</w:t>
            </w:r>
            <w:r w:rsidRPr="00AA5B1A">
              <w:rPr>
                <w:rFonts w:eastAsia="맑은 고딕" w:cs="Times New Roman"/>
                <w:sz w:val="16"/>
                <w:szCs w:val="20"/>
              </w:rPr>
              <w:t>verage</w:t>
            </w:r>
          </w:p>
        </w:tc>
        <w:tc>
          <w:tcPr>
            <w:tcW w:w="777" w:type="dxa"/>
            <w:tcBorders>
              <w:bottom w:val="single" w:sz="4" w:space="0" w:color="auto"/>
            </w:tcBorders>
            <w:vAlign w:val="center"/>
          </w:tcPr>
          <w:p w14:paraId="4596A98E"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0.15</w:t>
            </w:r>
          </w:p>
        </w:tc>
        <w:tc>
          <w:tcPr>
            <w:tcW w:w="576" w:type="dxa"/>
            <w:tcBorders>
              <w:bottom w:val="single" w:sz="4" w:space="0" w:color="auto"/>
            </w:tcBorders>
            <w:vAlign w:val="center"/>
          </w:tcPr>
          <w:p w14:paraId="3FF385AC"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0.245</w:t>
            </w:r>
          </w:p>
        </w:tc>
        <w:tc>
          <w:tcPr>
            <w:tcW w:w="612" w:type="dxa"/>
            <w:tcBorders>
              <w:bottom w:val="single" w:sz="4" w:space="0" w:color="auto"/>
            </w:tcBorders>
            <w:vAlign w:val="center"/>
          </w:tcPr>
          <w:p w14:paraId="7C5BDD17"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0.734</w:t>
            </w:r>
          </w:p>
        </w:tc>
        <w:tc>
          <w:tcPr>
            <w:tcW w:w="659" w:type="dxa"/>
            <w:tcBorders>
              <w:bottom w:val="single" w:sz="4" w:space="0" w:color="auto"/>
            </w:tcBorders>
            <w:vAlign w:val="center"/>
          </w:tcPr>
          <w:p w14:paraId="6B3DB1BD"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0.361</w:t>
            </w:r>
          </w:p>
        </w:tc>
        <w:tc>
          <w:tcPr>
            <w:tcW w:w="777" w:type="dxa"/>
            <w:tcBorders>
              <w:bottom w:val="single" w:sz="4" w:space="0" w:color="auto"/>
            </w:tcBorders>
            <w:vAlign w:val="center"/>
          </w:tcPr>
          <w:p w14:paraId="38D89F90"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0.427</w:t>
            </w:r>
          </w:p>
        </w:tc>
        <w:tc>
          <w:tcPr>
            <w:tcW w:w="576" w:type="dxa"/>
            <w:tcBorders>
              <w:bottom w:val="single" w:sz="4" w:space="0" w:color="auto"/>
            </w:tcBorders>
            <w:vAlign w:val="center"/>
          </w:tcPr>
          <w:p w14:paraId="696E338C"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0.422</w:t>
            </w:r>
          </w:p>
        </w:tc>
        <w:tc>
          <w:tcPr>
            <w:tcW w:w="612" w:type="dxa"/>
            <w:tcBorders>
              <w:bottom w:val="single" w:sz="4" w:space="0" w:color="auto"/>
            </w:tcBorders>
            <w:vAlign w:val="center"/>
          </w:tcPr>
          <w:p w14:paraId="43BC72B4"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0.556</w:t>
            </w:r>
          </w:p>
        </w:tc>
        <w:tc>
          <w:tcPr>
            <w:tcW w:w="659" w:type="dxa"/>
            <w:tcBorders>
              <w:bottom w:val="single" w:sz="4" w:space="0" w:color="auto"/>
            </w:tcBorders>
            <w:vAlign w:val="center"/>
          </w:tcPr>
          <w:p w14:paraId="2F892BFF" w14:textId="77777777" w:rsidR="004756C1" w:rsidRPr="00AA5B1A" w:rsidRDefault="004756C1" w:rsidP="00BA323B">
            <w:pPr>
              <w:spacing w:after="120" w:line="240" w:lineRule="auto"/>
              <w:ind w:firstLine="0"/>
              <w:jc w:val="center"/>
              <w:rPr>
                <w:rFonts w:eastAsia="맑은 고딕" w:cs="Times New Roman"/>
                <w:sz w:val="16"/>
                <w:szCs w:val="20"/>
              </w:rPr>
            </w:pPr>
            <w:r w:rsidRPr="00AA5B1A">
              <w:rPr>
                <w:rFonts w:eastAsia="맑은 고딕" w:cs="Times New Roman"/>
                <w:sz w:val="16"/>
                <w:szCs w:val="20"/>
              </w:rPr>
              <w:t>0.353</w:t>
            </w:r>
          </w:p>
        </w:tc>
        <w:tc>
          <w:tcPr>
            <w:tcW w:w="707" w:type="dxa"/>
            <w:tcBorders>
              <w:bottom w:val="single" w:sz="4" w:space="0" w:color="auto"/>
              <w:right w:val="nil"/>
            </w:tcBorders>
            <w:vAlign w:val="center"/>
          </w:tcPr>
          <w:p w14:paraId="3C69AFDA"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0.008</w:t>
            </w:r>
          </w:p>
        </w:tc>
        <w:tc>
          <w:tcPr>
            <w:tcW w:w="908" w:type="dxa"/>
            <w:tcBorders>
              <w:bottom w:val="single" w:sz="4" w:space="0" w:color="auto"/>
              <w:right w:val="nil"/>
            </w:tcBorders>
            <w:vAlign w:val="center"/>
          </w:tcPr>
          <w:p w14:paraId="3D8C0C59"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0.84</w:t>
            </w:r>
          </w:p>
        </w:tc>
        <w:tc>
          <w:tcPr>
            <w:tcW w:w="987" w:type="dxa"/>
            <w:tcBorders>
              <w:bottom w:val="single" w:sz="4" w:space="0" w:color="auto"/>
              <w:right w:val="nil"/>
            </w:tcBorders>
            <w:vAlign w:val="center"/>
          </w:tcPr>
          <w:p w14:paraId="40C2771E" w14:textId="77777777" w:rsidR="004756C1" w:rsidRPr="00AA5B1A" w:rsidRDefault="004756C1" w:rsidP="00BA323B">
            <w:pPr>
              <w:spacing w:line="240" w:lineRule="auto"/>
              <w:ind w:firstLine="0"/>
              <w:jc w:val="center"/>
              <w:rPr>
                <w:rFonts w:eastAsia="맑은 고딕" w:cs="Times New Roman"/>
                <w:sz w:val="16"/>
                <w:szCs w:val="20"/>
              </w:rPr>
            </w:pPr>
            <w:r w:rsidRPr="00AA5B1A">
              <w:rPr>
                <w:rFonts w:eastAsia="맑은 고딕" w:cs="Times New Roman"/>
                <w:sz w:val="16"/>
                <w:szCs w:val="20"/>
              </w:rPr>
              <w:t>0.829/0.788</w:t>
            </w:r>
          </w:p>
        </w:tc>
      </w:tr>
      <w:tr w:rsidR="004756C1" w:rsidRPr="00AA5B1A" w14:paraId="3A820BEF" w14:textId="77777777" w:rsidTr="00BA323B">
        <w:trPr>
          <w:trHeight w:val="340"/>
          <w:jc w:val="center"/>
        </w:trPr>
        <w:tc>
          <w:tcPr>
            <w:tcW w:w="7612" w:type="dxa"/>
            <w:gridSpan w:val="11"/>
            <w:tcBorders>
              <w:top w:val="single" w:sz="4" w:space="0" w:color="auto"/>
              <w:left w:val="nil"/>
              <w:bottom w:val="nil"/>
              <w:right w:val="nil"/>
            </w:tcBorders>
            <w:vAlign w:val="center"/>
          </w:tcPr>
          <w:p w14:paraId="359ADC25" w14:textId="77777777" w:rsidR="004756C1" w:rsidRPr="00AA5B1A" w:rsidRDefault="004756C1" w:rsidP="00BA323B">
            <w:pPr>
              <w:spacing w:line="240" w:lineRule="auto"/>
              <w:ind w:firstLine="0"/>
              <w:jc w:val="left"/>
              <w:rPr>
                <w:rFonts w:eastAsia="맑은 고딕" w:cs="Times New Roman"/>
                <w:sz w:val="18"/>
                <w:szCs w:val="18"/>
              </w:rPr>
            </w:pPr>
            <w:r w:rsidRPr="00AA5B1A">
              <w:rPr>
                <w:rFonts w:eastAsia="맑은 고딕" w:cs="Times New Roman"/>
                <w:sz w:val="18"/>
                <w:szCs w:val="18"/>
              </w:rPr>
              <w:t>* WD: Weekday, WK: weekend</w:t>
            </w:r>
          </w:p>
        </w:tc>
        <w:tc>
          <w:tcPr>
            <w:tcW w:w="987" w:type="dxa"/>
            <w:tcBorders>
              <w:top w:val="single" w:sz="4" w:space="0" w:color="auto"/>
              <w:left w:val="nil"/>
              <w:bottom w:val="nil"/>
              <w:right w:val="nil"/>
            </w:tcBorders>
          </w:tcPr>
          <w:p w14:paraId="10FC4F7C" w14:textId="77777777" w:rsidR="004756C1" w:rsidRPr="00AA5B1A" w:rsidRDefault="004756C1" w:rsidP="00BA323B">
            <w:pPr>
              <w:spacing w:line="240" w:lineRule="auto"/>
              <w:ind w:firstLine="0"/>
              <w:rPr>
                <w:rFonts w:eastAsia="맑은 고딕" w:cs="Times New Roman"/>
                <w:sz w:val="18"/>
              </w:rPr>
            </w:pPr>
          </w:p>
        </w:tc>
      </w:tr>
    </w:tbl>
    <w:p w14:paraId="2F6B549D" w14:textId="77777777" w:rsidR="00EC0A99" w:rsidRDefault="00EC0A99" w:rsidP="00EC0A99"/>
    <w:p w14:paraId="0486A9AB" w14:textId="0C5C4457" w:rsidR="00591677" w:rsidRDefault="00591677" w:rsidP="00BE2981">
      <w:r>
        <w:t xml:space="preserve">The </w:t>
      </w:r>
      <w:r w:rsidRPr="00A377CB">
        <w:t xml:space="preserve">RF model used for calibrating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Pr="00A377CB">
        <w:t xml:space="preserve">, </w:t>
      </w:r>
      <m:oMath>
        <m:sSub>
          <m:sSubPr>
            <m:ctrlPr>
              <w:rPr>
                <w:rFonts w:ascii="Cambria Math" w:hAnsi="Cambria Math"/>
                <w:i/>
              </w:rPr>
            </m:ctrlPr>
          </m:sSubPr>
          <m:e>
            <m:r>
              <w:rPr>
                <w:rFonts w:ascii="Cambria Math" w:hAnsi="Cambria Math"/>
              </w:rPr>
              <m:t>W</m:t>
            </m:r>
          </m:e>
          <m:sub>
            <m:r>
              <w:rPr>
                <w:rFonts w:ascii="Cambria Math" w:hAnsi="Cambria Math"/>
              </w:rPr>
              <m:t>s</m:t>
            </m:r>
          </m:sub>
        </m:sSub>
      </m:oMath>
      <w:r w:rsidRPr="00A377CB">
        <w:t xml:space="preserve">, and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Pr="00A377CB">
        <w:t xml:space="preserve"> exhibited an average accuracy of 0.84 and a RMSE of 0.008 over the entire period</w:t>
      </w:r>
      <w:r>
        <w:t xml:space="preserve">. </w:t>
      </w:r>
      <w:r w:rsidRPr="00A377CB">
        <w:t>Subsequent validation using the final selected optimal parameter combination demonstrated approximately 80% accuracy for both weekdays and weekends.</w:t>
      </w:r>
      <w:r>
        <w:t xml:space="preserve"> </w:t>
      </w:r>
      <w:r w:rsidRPr="00906D58">
        <w:t xml:space="preserve">Figure 5 presents a graph of the residuals throughout the entire study period. </w:t>
      </w:r>
      <w:r w:rsidRPr="00A52C45">
        <w:t>The residuals were on average 102.2</w:t>
      </w:r>
      <w:r>
        <w:t>8</w:t>
      </w:r>
      <w:r w:rsidRPr="00A52C45">
        <w:t>, with a standard deviation of 1</w:t>
      </w:r>
      <w:r w:rsidR="003308A3">
        <w:rPr>
          <w:rFonts w:hint="eastAsia"/>
        </w:rPr>
        <w:t>,</w:t>
      </w:r>
      <w:r w:rsidRPr="00A52C45">
        <w:t>370, and quartile values at 25%: 55.483, 50%: 186.20, and 75%: 368. This close distribution around 0 and random dispersion suggests that the model effectively predicts travel patterns and is unbiased.</w:t>
      </w:r>
    </w:p>
    <w:p w14:paraId="7BC39AEB" w14:textId="1B275F2B" w:rsidR="008A7568" w:rsidRDefault="008A7568" w:rsidP="008A7568">
      <w:r w:rsidRPr="002A7BD2">
        <w:t xml:space="preserve">However, September and October 2020 </w:t>
      </w:r>
      <w:r>
        <w:t>resulted in</w:t>
      </w:r>
      <w:r w:rsidRPr="002A7BD2">
        <w:t xml:space="preserve"> outlier residuals for CBG 550790144001</w:t>
      </w:r>
      <w:r>
        <w:t xml:space="preserve">, with actual visits (91,433 in September and 89,494 in October) far exceeding model predictions, by nearly 70,000 more than any other CBG. This discrepancy, with residuals of 77,482 in September and 72,656 in October, despite predicted counts of 13,951.1 and 16,838.4, respectively, suggests extraordinary activity in this area, possibly due to its city square, city hall, hotels, and health care centers being used as vaccination or quarantine sites. This indicates the model's limitations in capturing such </w:t>
      </w:r>
      <w:r>
        <w:lastRenderedPageBreak/>
        <w:t>anomalies.</w:t>
      </w:r>
    </w:p>
    <w:p w14:paraId="4097BC29" w14:textId="77777777" w:rsidR="00841961" w:rsidRDefault="00841961" w:rsidP="00841961">
      <w:pPr>
        <w:ind w:firstLine="0"/>
        <w:jc w:val="center"/>
      </w:pPr>
      <w:r w:rsidRPr="00653A9C">
        <w:rPr>
          <w:noProof/>
        </w:rPr>
        <w:drawing>
          <wp:inline distT="0" distB="0" distL="0" distR="0" wp14:anchorId="4F35E5EB" wp14:editId="61C2437B">
            <wp:extent cx="5004261" cy="2539199"/>
            <wp:effectExtent l="0" t="0" r="6350" b="0"/>
            <wp:docPr id="18" name="Picture 17" descr="A screenshot of a graph&#10;&#10;Description automatically generated">
              <a:extLst xmlns:a="http://schemas.openxmlformats.org/drawingml/2006/main">
                <a:ext uri="{FF2B5EF4-FFF2-40B4-BE49-F238E27FC236}">
                  <a16:creationId xmlns:a16="http://schemas.microsoft.com/office/drawing/2014/main" id="{BE446BDD-497B-F396-8608-A5C451C797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screenshot of a graph&#10;&#10;Description automatically generated">
                      <a:extLst>
                        <a:ext uri="{FF2B5EF4-FFF2-40B4-BE49-F238E27FC236}">
                          <a16:creationId xmlns:a16="http://schemas.microsoft.com/office/drawing/2014/main" id="{BE446BDD-497B-F396-8608-A5C451C7979E}"/>
                        </a:ext>
                      </a:extLst>
                    </pic:cNvPr>
                    <pic:cNvPicPr>
                      <a:picLocks noChangeAspect="1"/>
                    </pic:cNvPicPr>
                  </pic:nvPicPr>
                  <pic:blipFill>
                    <a:blip r:embed="rId13">
                      <a:clrChange>
                        <a:clrFrom>
                          <a:srgbClr val="FFFFFF"/>
                        </a:clrFrom>
                        <a:clrTo>
                          <a:srgbClr val="FFFFFF">
                            <a:alpha val="0"/>
                          </a:srgbClr>
                        </a:clrTo>
                      </a:clrChange>
                    </a:blip>
                    <a:stretch>
                      <a:fillRect/>
                    </a:stretch>
                  </pic:blipFill>
                  <pic:spPr>
                    <a:xfrm>
                      <a:off x="0" y="0"/>
                      <a:ext cx="5024649" cy="2549544"/>
                    </a:xfrm>
                    <a:prstGeom prst="rect">
                      <a:avLst/>
                    </a:prstGeom>
                  </pic:spPr>
                </pic:pic>
              </a:graphicData>
            </a:graphic>
          </wp:inline>
        </w:drawing>
      </w:r>
    </w:p>
    <w:p w14:paraId="181A45A4" w14:textId="77777777" w:rsidR="00841961" w:rsidRPr="00F129B1" w:rsidRDefault="00841961" w:rsidP="00841961">
      <w:pPr>
        <w:pStyle w:val="Caption1"/>
        <w:rPr>
          <w:vanish/>
          <w:specVanish/>
        </w:rPr>
      </w:pPr>
      <w:r>
        <w:t>Figure</w:t>
      </w:r>
      <w:r>
        <w:rPr>
          <w:rFonts w:hint="eastAsia"/>
        </w:rPr>
        <w:t xml:space="preserve"> </w:t>
      </w:r>
    </w:p>
    <w:p w14:paraId="42EE68C3" w14:textId="77777777" w:rsidR="00841961" w:rsidRDefault="00841961" w:rsidP="00841961">
      <w:pPr>
        <w:pStyle w:val="Caption1"/>
      </w:pPr>
      <w:r>
        <w:t>5. Residual patterns across the study period</w:t>
      </w:r>
    </w:p>
    <w:p w14:paraId="7514F8BF" w14:textId="77777777" w:rsidR="00841961" w:rsidRDefault="00841961" w:rsidP="00BE2981">
      <w:pPr>
        <w:rPr>
          <w:rFonts w:cs="Times New Roman"/>
          <w:szCs w:val="20"/>
        </w:rPr>
      </w:pPr>
    </w:p>
    <w:p w14:paraId="21FFB43D" w14:textId="763F70B6" w:rsidR="000D2C2E" w:rsidRDefault="000D2C2E" w:rsidP="00BE2981">
      <w:r w:rsidRPr="000D2C2E">
        <w:t>Further analysis using Moran’s I test for spatial autocorrelation, with a contiguity-based conceptualization</w:t>
      </w:r>
      <w:ins w:id="31" w:author="Moongi Choi" w:date="2024-03-26T14:57:00Z" w16du:dateUtc="2024-03-26T20:57:00Z">
        <w:r w:rsidR="00C73B99">
          <w:rPr>
            <w:rFonts w:hint="eastAsia"/>
          </w:rPr>
          <w:t xml:space="preserve"> </w:t>
        </w:r>
        <w:r w:rsidR="00C73B99" w:rsidRPr="00C73B99">
          <w:t>utilizing the Queen's approach for neighbor selection</w:t>
        </w:r>
      </w:ins>
      <w:r w:rsidRPr="000D2C2E">
        <w:t>, yielded a Moran's index of 0.0165 and a p-value of 0.274. This indicates a very weak, non-significant spatial correlation, suggesting the model's travel pattern predictions are not spatially biased. However, the residual map highlighted a tendency for the model to overpredict movements within CBGs</w:t>
      </w:r>
      <w:r>
        <w:rPr>
          <w:rFonts w:hint="eastAsia"/>
        </w:rPr>
        <w:t xml:space="preserve"> in study area</w:t>
      </w:r>
      <w:r w:rsidR="002E0A2E">
        <w:rPr>
          <w:rFonts w:hint="eastAsia"/>
        </w:rPr>
        <w:t xml:space="preserve"> as </w:t>
      </w:r>
      <w:r w:rsidR="002E0A2E">
        <w:t>shown</w:t>
      </w:r>
      <w:r w:rsidR="002E0A2E">
        <w:rPr>
          <w:rFonts w:hint="eastAsia"/>
        </w:rPr>
        <w:t xml:space="preserve"> in Figure 6</w:t>
      </w:r>
      <w:r w:rsidRPr="000D2C2E">
        <w:t>, pointing to inaccuracies in simulating intra-CBG travel.</w:t>
      </w:r>
    </w:p>
    <w:p w14:paraId="55456859" w14:textId="77777777" w:rsidR="00F629B2" w:rsidRDefault="00F629B2" w:rsidP="00F629B2">
      <w:pPr>
        <w:ind w:firstLine="0"/>
        <w:jc w:val="center"/>
      </w:pPr>
      <w:r w:rsidRPr="00193EA3">
        <w:rPr>
          <w:noProof/>
        </w:rPr>
        <w:lastRenderedPageBreak/>
        <w:drawing>
          <wp:inline distT="0" distB="0" distL="0" distR="0" wp14:anchorId="02A4D7C5" wp14:editId="7392F0D6">
            <wp:extent cx="3583300" cy="4336416"/>
            <wp:effectExtent l="0" t="0" r="0" b="6985"/>
            <wp:docPr id="46" name="Picture 45" descr="A map of a city&#10;&#10;Description automatically generated">
              <a:extLst xmlns:a="http://schemas.openxmlformats.org/drawingml/2006/main">
                <a:ext uri="{FF2B5EF4-FFF2-40B4-BE49-F238E27FC236}">
                  <a16:creationId xmlns:a16="http://schemas.microsoft.com/office/drawing/2014/main" id="{56C2D38A-7F4E-A5CB-21CF-DDC67C009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A map of a city&#10;&#10;Description automatically generated">
                      <a:extLst>
                        <a:ext uri="{FF2B5EF4-FFF2-40B4-BE49-F238E27FC236}">
                          <a16:creationId xmlns:a16="http://schemas.microsoft.com/office/drawing/2014/main" id="{56C2D38A-7F4E-A5CB-21CF-DDC67C0092AC}"/>
                        </a:ext>
                      </a:extLst>
                    </pic:cNvPr>
                    <pic:cNvPicPr>
                      <a:picLocks noChangeAspect="1"/>
                    </pic:cNvPicPr>
                  </pic:nvPicPr>
                  <pic:blipFill>
                    <a:blip r:embed="rId14"/>
                    <a:stretch>
                      <a:fillRect/>
                    </a:stretch>
                  </pic:blipFill>
                  <pic:spPr>
                    <a:xfrm>
                      <a:off x="0" y="0"/>
                      <a:ext cx="3607603" cy="4365827"/>
                    </a:xfrm>
                    <a:prstGeom prst="rect">
                      <a:avLst/>
                    </a:prstGeom>
                  </pic:spPr>
                </pic:pic>
              </a:graphicData>
            </a:graphic>
          </wp:inline>
        </w:drawing>
      </w:r>
    </w:p>
    <w:p w14:paraId="62C0FD6A" w14:textId="77777777" w:rsidR="00F629B2" w:rsidRPr="00F129B1" w:rsidRDefault="00F629B2" w:rsidP="00F629B2">
      <w:pPr>
        <w:pStyle w:val="Caption1"/>
        <w:rPr>
          <w:vanish/>
          <w:specVanish/>
        </w:rPr>
      </w:pPr>
      <w:r>
        <w:t xml:space="preserve">Figure </w:t>
      </w:r>
    </w:p>
    <w:p w14:paraId="20C6B89B" w14:textId="09502754" w:rsidR="00F629B2" w:rsidRDefault="00F629B2" w:rsidP="00F629B2">
      <w:pPr>
        <w:pStyle w:val="Caption1"/>
        <w:rPr>
          <w:rFonts w:eastAsia="Times New Roman" w:cs="Times New Roman"/>
        </w:rPr>
      </w:pPr>
      <w:r>
        <w:t>6. Spatial distribution of residual across CBGs</w:t>
      </w:r>
    </w:p>
    <w:p w14:paraId="3FE89921" w14:textId="77777777" w:rsidR="00BE2981" w:rsidRDefault="00BE2981" w:rsidP="00591677">
      <w:pPr>
        <w:pStyle w:val="ThesisNormal"/>
      </w:pPr>
    </w:p>
    <w:p w14:paraId="376897DB" w14:textId="2E5C89FC" w:rsidR="004A3975" w:rsidRDefault="00591D6A" w:rsidP="00591D6A">
      <w:pPr>
        <w:pStyle w:val="Heading2"/>
      </w:pPr>
      <w:r>
        <w:rPr>
          <w:rFonts w:hint="eastAsia"/>
        </w:rPr>
        <w:t xml:space="preserve">5.2. Simulated past </w:t>
      </w:r>
      <w:proofErr w:type="gramStart"/>
      <w:r>
        <w:rPr>
          <w:rFonts w:hint="eastAsia"/>
        </w:rPr>
        <w:t>travels</w:t>
      </w:r>
      <w:proofErr w:type="gramEnd"/>
    </w:p>
    <w:p w14:paraId="20079182" w14:textId="3D27E192" w:rsidR="00B256C6" w:rsidRDefault="00FC6AA2" w:rsidP="00FC6AA2">
      <w:pPr>
        <w:pStyle w:val="Heading3"/>
      </w:pPr>
      <w:r>
        <w:rPr>
          <w:rFonts w:hint="eastAsia"/>
        </w:rPr>
        <w:t xml:space="preserve">5.2.1. </w:t>
      </w:r>
      <w:r w:rsidR="00A41867">
        <w:rPr>
          <w:rFonts w:hint="eastAsia"/>
        </w:rPr>
        <w:t>Tracing t</w:t>
      </w:r>
      <w:r>
        <w:rPr>
          <w:rFonts w:hint="eastAsia"/>
        </w:rPr>
        <w:t>emporal travel behavior trends</w:t>
      </w:r>
    </w:p>
    <w:p w14:paraId="2435B941" w14:textId="77777777" w:rsidR="00A5095D" w:rsidRDefault="007B37FD" w:rsidP="00A5095D">
      <w:r w:rsidRPr="00C941F8">
        <w:t xml:space="preserve">The cumulative age-specific COVID-19 cases in Wisconsin over time are presented, showing a gradual increase in infections across all age groups in both periods, following the order of </w:t>
      </w:r>
      <w:r>
        <w:t>a</w:t>
      </w:r>
      <w:r w:rsidRPr="00C941F8">
        <w:t xml:space="preserve">dult, </w:t>
      </w:r>
      <w:r>
        <w:t>m</w:t>
      </w:r>
      <w:r w:rsidRPr="00C941F8">
        <w:t>id</w:t>
      </w:r>
      <w:r>
        <w:t>-a</w:t>
      </w:r>
      <w:r w:rsidRPr="00C941F8">
        <w:t xml:space="preserve">dult, </w:t>
      </w:r>
      <w:r>
        <w:t>t</w:t>
      </w:r>
      <w:r w:rsidRPr="00C941F8">
        <w:t xml:space="preserve">een, </w:t>
      </w:r>
      <w:r>
        <w:t>s</w:t>
      </w:r>
      <w:r w:rsidRPr="00C941F8">
        <w:t>enior</w:t>
      </w:r>
      <w:r>
        <w:t>s</w:t>
      </w:r>
      <w:r w:rsidRPr="00C941F8">
        <w:t xml:space="preserve">, and </w:t>
      </w:r>
      <w:r>
        <w:t>c</w:t>
      </w:r>
      <w:r w:rsidRPr="00C941F8">
        <w:t>hild, as shown in Figure 7</w:t>
      </w:r>
      <w:r w:rsidRPr="00B356E9">
        <w:t>. Notably, in the first period (a), Adults exhibited a rapid increase in cases starting in mid-October, while in the second period (b), a sharp rise was observed after mid-December.</w:t>
      </w:r>
    </w:p>
    <w:p w14:paraId="42BDE601" w14:textId="3C10B3E0" w:rsidR="00A5095D" w:rsidRPr="0021379C" w:rsidRDefault="00A5095D" w:rsidP="00A5095D">
      <w:r>
        <w:t>Figure 8 displays the average number of top 3 trip purposes per age group, weekday/weekend, in both periods, providing an es</w:t>
      </w:r>
      <w:r w:rsidRPr="0021379C">
        <w:t xml:space="preserve">timation of the travel patterns potentially most associated with external </w:t>
      </w:r>
      <w:r w:rsidRPr="0021379C">
        <w:lastRenderedPageBreak/>
        <w:t>infection for each age group</w:t>
      </w:r>
      <w:r>
        <w:rPr>
          <w:rFonts w:hint="eastAsia"/>
        </w:rPr>
        <w:t xml:space="preserve"> by time</w:t>
      </w:r>
      <w:r w:rsidRPr="0021379C">
        <w:t>. Weekdays are represented by straight lines, whereas weekends are represented by dotted lines.</w:t>
      </w:r>
    </w:p>
    <w:p w14:paraId="2506A2FB" w14:textId="77777777" w:rsidR="00E37AAD" w:rsidRDefault="00E37AAD" w:rsidP="00E37AAD">
      <w:pPr>
        <w:ind w:firstLine="0"/>
        <w:jc w:val="center"/>
      </w:pPr>
      <w:r>
        <w:rPr>
          <w:noProof/>
        </w:rPr>
        <w:drawing>
          <wp:inline distT="0" distB="0" distL="0" distR="0" wp14:anchorId="53969D44" wp14:editId="381DC02D">
            <wp:extent cx="5324306" cy="1690612"/>
            <wp:effectExtent l="0" t="0" r="0" b="0"/>
            <wp:docPr id="20" name="Picture 19" descr="A graph of a child and a child&#10;&#10;Description automatically generated">
              <a:extLst xmlns:a="http://schemas.openxmlformats.org/drawingml/2006/main">
                <a:ext uri="{FF2B5EF4-FFF2-40B4-BE49-F238E27FC236}">
                  <a16:creationId xmlns:a16="http://schemas.microsoft.com/office/drawing/2014/main" id="{9265E435-35B1-10DE-DD79-C47FD39861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graph of a child and a child&#10;&#10;Description automatically generated">
                      <a:extLst>
                        <a:ext uri="{FF2B5EF4-FFF2-40B4-BE49-F238E27FC236}">
                          <a16:creationId xmlns:a16="http://schemas.microsoft.com/office/drawing/2014/main" id="{9265E435-35B1-10DE-DD79-C47FD398615F}"/>
                        </a:ext>
                      </a:extLst>
                    </pic:cNvPr>
                    <pic:cNvPicPr>
                      <a:picLocks noChangeAspect="1"/>
                    </pic:cNvPicPr>
                  </pic:nvPicPr>
                  <pic:blipFill>
                    <a:blip r:embed="rId15"/>
                    <a:stretch>
                      <a:fillRect/>
                    </a:stretch>
                  </pic:blipFill>
                  <pic:spPr>
                    <a:xfrm>
                      <a:off x="0" y="0"/>
                      <a:ext cx="5328580" cy="1691969"/>
                    </a:xfrm>
                    <a:prstGeom prst="rect">
                      <a:avLst/>
                    </a:prstGeom>
                  </pic:spPr>
                </pic:pic>
              </a:graphicData>
            </a:graphic>
          </wp:inline>
        </w:drawing>
      </w:r>
    </w:p>
    <w:p w14:paraId="0AA74856" w14:textId="77777777" w:rsidR="00E37AAD" w:rsidRPr="00F129B1" w:rsidRDefault="00E37AAD" w:rsidP="00E37AAD">
      <w:pPr>
        <w:pStyle w:val="Caption1"/>
        <w:rPr>
          <w:vanish/>
          <w:specVanish/>
        </w:rPr>
      </w:pPr>
      <w:r>
        <w:t xml:space="preserve">Figure </w:t>
      </w:r>
    </w:p>
    <w:p w14:paraId="4E8EB3DA" w14:textId="3FF9CAA8" w:rsidR="00E37AAD" w:rsidRDefault="00E37AAD" w:rsidP="00152875">
      <w:pPr>
        <w:pStyle w:val="Caption1"/>
        <w:rPr>
          <w:rFonts w:eastAsia="Times New Roman" w:cs="Times New Roman"/>
        </w:rPr>
      </w:pPr>
      <w:r>
        <w:t xml:space="preserve">7. Cumulative </w:t>
      </w:r>
      <w:r w:rsidRPr="002C168B">
        <w:t>Covid-19 cases by age group (a: 1</w:t>
      </w:r>
      <w:r w:rsidRPr="002C168B">
        <w:rPr>
          <w:vertAlign w:val="superscript"/>
        </w:rPr>
        <w:t>st</w:t>
      </w:r>
      <w:r>
        <w:t xml:space="preserve"> </w:t>
      </w:r>
      <w:r w:rsidRPr="002C168B">
        <w:t>period, b: 2</w:t>
      </w:r>
      <w:r w:rsidRPr="002C168B">
        <w:rPr>
          <w:vertAlign w:val="superscript"/>
        </w:rPr>
        <w:t>nd</w:t>
      </w:r>
      <w:r>
        <w:t xml:space="preserve"> </w:t>
      </w:r>
      <w:r w:rsidRPr="002C168B">
        <w:t>period)</w:t>
      </w:r>
    </w:p>
    <w:p w14:paraId="38CD6FDC" w14:textId="77777777" w:rsidR="00D06833" w:rsidRDefault="00D06833" w:rsidP="0021379C"/>
    <w:p w14:paraId="1B0782AE" w14:textId="77777777" w:rsidR="004C436C" w:rsidRDefault="004C436C" w:rsidP="004C436C">
      <w:pPr>
        <w:ind w:firstLine="0"/>
        <w:jc w:val="center"/>
      </w:pPr>
      <w:r w:rsidRPr="000E0251">
        <w:rPr>
          <w:noProof/>
        </w:rPr>
        <w:drawing>
          <wp:inline distT="0" distB="0" distL="0" distR="0" wp14:anchorId="372ECA90" wp14:editId="2EE88E31">
            <wp:extent cx="5268126" cy="4807618"/>
            <wp:effectExtent l="0" t="0" r="8890" b="0"/>
            <wp:docPr id="1924478567" name="Picture 47" descr="A graph of different colored lines&#10;&#10;Description automatically generated">
              <a:extLst xmlns:a="http://schemas.openxmlformats.org/drawingml/2006/main">
                <a:ext uri="{FF2B5EF4-FFF2-40B4-BE49-F238E27FC236}">
                  <a16:creationId xmlns:a16="http://schemas.microsoft.com/office/drawing/2014/main" id="{9BA0FC11-1157-085A-39BB-735190FAB1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78567" name="Picture 47" descr="A graph of different colored lines&#10;&#10;Description automatically generated">
                      <a:extLst>
                        <a:ext uri="{FF2B5EF4-FFF2-40B4-BE49-F238E27FC236}">
                          <a16:creationId xmlns:a16="http://schemas.microsoft.com/office/drawing/2014/main" id="{9BA0FC11-1157-085A-39BB-735190FAB1A7}"/>
                        </a:ext>
                      </a:extLst>
                    </pic:cNvPr>
                    <pic:cNvPicPr>
                      <a:picLocks noChangeAspect="1"/>
                    </pic:cNvPicPr>
                  </pic:nvPicPr>
                  <pic:blipFill>
                    <a:blip r:embed="rId16"/>
                    <a:stretch>
                      <a:fillRect/>
                    </a:stretch>
                  </pic:blipFill>
                  <pic:spPr>
                    <a:xfrm>
                      <a:off x="0" y="0"/>
                      <a:ext cx="5277026" cy="4815740"/>
                    </a:xfrm>
                    <a:prstGeom prst="rect">
                      <a:avLst/>
                    </a:prstGeom>
                  </pic:spPr>
                </pic:pic>
              </a:graphicData>
            </a:graphic>
          </wp:inline>
        </w:drawing>
      </w:r>
    </w:p>
    <w:p w14:paraId="0A2CFE4B" w14:textId="77777777" w:rsidR="004C436C" w:rsidRPr="00F129B1" w:rsidRDefault="004C436C" w:rsidP="004C436C">
      <w:pPr>
        <w:pStyle w:val="Caption1"/>
        <w:rPr>
          <w:vanish/>
          <w:specVanish/>
        </w:rPr>
      </w:pPr>
      <w:r>
        <w:t xml:space="preserve">Figure </w:t>
      </w:r>
    </w:p>
    <w:p w14:paraId="7B2435BF" w14:textId="7A6B8A6D" w:rsidR="004C436C" w:rsidRDefault="004C436C" w:rsidP="004C436C">
      <w:pPr>
        <w:pStyle w:val="Caption1"/>
        <w:rPr>
          <w:rFonts w:eastAsia="Times New Roman" w:cs="Times New Roman"/>
        </w:rPr>
      </w:pPr>
      <w:r>
        <w:t xml:space="preserve">8. Top </w:t>
      </w:r>
      <w:r w:rsidRPr="004C609E">
        <w:t xml:space="preserve">3 travels by day type over time for age groups </w:t>
      </w:r>
      <w:r w:rsidR="002B13FA">
        <w:br/>
      </w:r>
      <w:r w:rsidRPr="004C609E">
        <w:t xml:space="preserve">(a: </w:t>
      </w:r>
      <w:r>
        <w:t>c</w:t>
      </w:r>
      <w:r w:rsidRPr="004C609E">
        <w:t xml:space="preserve">hild, b: </w:t>
      </w:r>
      <w:r>
        <w:t>t</w:t>
      </w:r>
      <w:r w:rsidRPr="004C609E">
        <w:t xml:space="preserve">een, c: </w:t>
      </w:r>
      <w:r>
        <w:t>a</w:t>
      </w:r>
      <w:r w:rsidRPr="004C609E">
        <w:t xml:space="preserve">dult, d: </w:t>
      </w:r>
      <w:r>
        <w:t>m</w:t>
      </w:r>
      <w:r w:rsidRPr="004C609E">
        <w:t>id-</w:t>
      </w:r>
      <w:r>
        <w:t>a</w:t>
      </w:r>
      <w:r w:rsidRPr="004C609E">
        <w:t xml:space="preserve">dult, e: </w:t>
      </w:r>
      <w:r>
        <w:t>s</w:t>
      </w:r>
      <w:r w:rsidRPr="004C609E">
        <w:t>eniors)</w:t>
      </w:r>
    </w:p>
    <w:p w14:paraId="56071AAF" w14:textId="54A552E3" w:rsidR="0021379C" w:rsidRDefault="007B37FD" w:rsidP="0021379C">
      <w:r w:rsidRPr="0021379C">
        <w:lastRenderedPageBreak/>
        <w:t xml:space="preserve">Initially, for </w:t>
      </w:r>
      <w:r w:rsidR="00825B20">
        <w:rPr>
          <w:rFonts w:hint="eastAsia"/>
        </w:rPr>
        <w:t xml:space="preserve">a </w:t>
      </w:r>
      <w:r w:rsidRPr="0021379C">
        <w:t xml:space="preserve">child </w:t>
      </w:r>
      <w:r w:rsidR="00837BB0" w:rsidRPr="0021379C">
        <w:t>group</w:t>
      </w:r>
      <w:r w:rsidRPr="0021379C">
        <w:t xml:space="preserve"> in both the first and second periods, the most frequent travels during weekdays were to school, daily care, and recreation and leisure (</w:t>
      </w:r>
      <w:proofErr w:type="spellStart"/>
      <w:r w:rsidRPr="00837BB0">
        <w:rPr>
          <w:i/>
          <w:iCs/>
        </w:rPr>
        <w:t>rec_lei</w:t>
      </w:r>
      <w:proofErr w:type="spellEnd"/>
      <w:r w:rsidRPr="0021379C">
        <w:t xml:space="preserve">) trips. During weekends, the sequence was </w:t>
      </w:r>
      <w:proofErr w:type="spellStart"/>
      <w:r w:rsidRPr="00837BB0">
        <w:rPr>
          <w:i/>
          <w:iCs/>
        </w:rPr>
        <w:t>rec_lei</w:t>
      </w:r>
      <w:proofErr w:type="spellEnd"/>
      <w:r w:rsidRPr="0021379C">
        <w:t>, visiting friends or relatives (</w:t>
      </w:r>
      <w:proofErr w:type="spellStart"/>
      <w:r w:rsidRPr="00837BB0">
        <w:rPr>
          <w:i/>
          <w:iCs/>
        </w:rPr>
        <w:t>v_fr_rel</w:t>
      </w:r>
      <w:proofErr w:type="spellEnd"/>
      <w:r w:rsidRPr="0021379C">
        <w:t>), and large shopping malls (</w:t>
      </w:r>
      <w:proofErr w:type="spellStart"/>
      <w:r w:rsidRPr="00837BB0">
        <w:rPr>
          <w:i/>
          <w:iCs/>
        </w:rPr>
        <w:t>large_shop</w:t>
      </w:r>
      <w:proofErr w:type="spellEnd"/>
      <w:r w:rsidRPr="0021379C">
        <w:t xml:space="preserve">). It suggests that infections in children likely occurred during trips to school and daily care on weekdays, and </w:t>
      </w:r>
      <w:proofErr w:type="spellStart"/>
      <w:r w:rsidRPr="00837BB0">
        <w:rPr>
          <w:i/>
          <w:iCs/>
        </w:rPr>
        <w:t>rec_lei</w:t>
      </w:r>
      <w:proofErr w:type="spellEnd"/>
      <w:r w:rsidRPr="0021379C">
        <w:t xml:space="preserve"> and </w:t>
      </w:r>
      <w:proofErr w:type="spellStart"/>
      <w:r w:rsidRPr="00837BB0">
        <w:rPr>
          <w:i/>
          <w:iCs/>
        </w:rPr>
        <w:t>v_fr_rel</w:t>
      </w:r>
      <w:proofErr w:type="spellEnd"/>
      <w:r w:rsidRPr="0021379C">
        <w:t xml:space="preserve"> on </w:t>
      </w:r>
      <w:r w:rsidR="0021379C" w:rsidRPr="0021379C">
        <w:t>weekends, without a specific change in travel patterns.</w:t>
      </w:r>
    </w:p>
    <w:p w14:paraId="699787CF" w14:textId="1C5235D0" w:rsidR="0021379C" w:rsidRDefault="00406BE7" w:rsidP="00406BE7">
      <w:r w:rsidRPr="0021379C">
        <w:t xml:space="preserve">For teen group, in both periods, school trips were the most frequent on weekdays, followed by </w:t>
      </w:r>
      <w:proofErr w:type="spellStart"/>
      <w:r w:rsidRPr="008D4840">
        <w:rPr>
          <w:i/>
          <w:iCs/>
        </w:rPr>
        <w:t>rec_lei</w:t>
      </w:r>
      <w:proofErr w:type="spellEnd"/>
      <w:r w:rsidRPr="0021379C">
        <w:t xml:space="preserve"> and service-related trips (</w:t>
      </w:r>
      <w:proofErr w:type="spellStart"/>
      <w:r w:rsidRPr="008D4840">
        <w:rPr>
          <w:i/>
          <w:iCs/>
        </w:rPr>
        <w:t>serv_trip</w:t>
      </w:r>
      <w:proofErr w:type="spellEnd"/>
      <w:r w:rsidRPr="0021379C">
        <w:t xml:space="preserve">). </w:t>
      </w:r>
      <w:proofErr w:type="spellStart"/>
      <w:r w:rsidRPr="008D4840">
        <w:rPr>
          <w:i/>
          <w:iCs/>
        </w:rPr>
        <w:t>Serv_trip</w:t>
      </w:r>
      <w:proofErr w:type="spellEnd"/>
      <w:r w:rsidRPr="0021379C">
        <w:t xml:space="preserve"> could involve library visits, museums, volunteer facilities, and internship agencies for school projects, assignments, volunteer activities, and career exploration. Trips for </w:t>
      </w:r>
      <w:proofErr w:type="spellStart"/>
      <w:r w:rsidRPr="008D4840">
        <w:rPr>
          <w:i/>
          <w:iCs/>
        </w:rPr>
        <w:t>v_fr_rel</w:t>
      </w:r>
      <w:proofErr w:type="spellEnd"/>
      <w:r w:rsidRPr="0021379C">
        <w:t xml:space="preserve"> ranked fourth. </w:t>
      </w:r>
      <w:r w:rsidRPr="00406BE7">
        <w:t xml:space="preserve">On weekends, </w:t>
      </w:r>
      <w:proofErr w:type="spellStart"/>
      <w:r w:rsidRPr="008D4840">
        <w:rPr>
          <w:i/>
          <w:iCs/>
        </w:rPr>
        <w:t>rec_lei</w:t>
      </w:r>
      <w:proofErr w:type="spellEnd"/>
      <w:r w:rsidRPr="00406BE7">
        <w:t xml:space="preserve"> and religious activities (</w:t>
      </w:r>
      <w:r w:rsidRPr="008D4840">
        <w:rPr>
          <w:i/>
          <w:iCs/>
        </w:rPr>
        <w:t>religion</w:t>
      </w:r>
      <w:r w:rsidRPr="00406BE7">
        <w:t xml:space="preserve">) were predominant, with a shift towards more </w:t>
      </w:r>
      <w:proofErr w:type="spellStart"/>
      <w:r w:rsidRPr="008D4840">
        <w:rPr>
          <w:i/>
          <w:iCs/>
        </w:rPr>
        <w:t>v_fr_rel</w:t>
      </w:r>
      <w:proofErr w:type="spellEnd"/>
      <w:r w:rsidRPr="00406BE7">
        <w:t xml:space="preserve"> trips in the second period, suggesting a </w:t>
      </w:r>
      <w:r>
        <w:rPr>
          <w:rFonts w:hint="eastAsia"/>
        </w:rPr>
        <w:t>reduced precaution</w:t>
      </w:r>
      <w:r w:rsidRPr="00406BE7">
        <w:t xml:space="preserve"> </w:t>
      </w:r>
      <w:r>
        <w:rPr>
          <w:rFonts w:hint="eastAsia"/>
        </w:rPr>
        <w:t>of infection risk from</w:t>
      </w:r>
      <w:r w:rsidRPr="00406BE7">
        <w:t xml:space="preserve"> social interaction</w:t>
      </w:r>
      <w:r>
        <w:rPr>
          <w:rFonts w:hint="eastAsia"/>
        </w:rPr>
        <w:t>.</w:t>
      </w:r>
    </w:p>
    <w:p w14:paraId="7542010A" w14:textId="222EC63B" w:rsidR="0021379C" w:rsidRDefault="0021379C" w:rsidP="0021379C">
      <w:r w:rsidRPr="0021379C">
        <w:t xml:space="preserve">For adults, </w:t>
      </w:r>
      <w:r w:rsidRPr="008D4840">
        <w:rPr>
          <w:i/>
          <w:iCs/>
        </w:rPr>
        <w:t>work</w:t>
      </w:r>
      <w:r w:rsidRPr="0021379C">
        <w:t xml:space="preserve"> trips were overwhelmingly the most frequent on weekdays in both periods, with the first period's second and third most frequent trips being </w:t>
      </w:r>
      <w:proofErr w:type="spellStart"/>
      <w:r w:rsidRPr="008D4840">
        <w:rPr>
          <w:i/>
          <w:iCs/>
        </w:rPr>
        <w:t>large_shop</w:t>
      </w:r>
      <w:proofErr w:type="spellEnd"/>
      <w:r w:rsidRPr="0021379C">
        <w:t xml:space="preserve"> and for </w:t>
      </w:r>
      <w:r w:rsidRPr="008D4840">
        <w:rPr>
          <w:i/>
          <w:iCs/>
        </w:rPr>
        <w:t>meals</w:t>
      </w:r>
      <w:r w:rsidRPr="0021379C">
        <w:t xml:space="preserve">, and the second period's being </w:t>
      </w:r>
      <w:proofErr w:type="spellStart"/>
      <w:r w:rsidRPr="008D4840">
        <w:rPr>
          <w:i/>
          <w:iCs/>
        </w:rPr>
        <w:t>large_shop</w:t>
      </w:r>
      <w:proofErr w:type="spellEnd"/>
      <w:r w:rsidRPr="0021379C">
        <w:t xml:space="preserve"> and </w:t>
      </w:r>
      <w:proofErr w:type="spellStart"/>
      <w:r w:rsidRPr="008D4840">
        <w:rPr>
          <w:i/>
          <w:iCs/>
        </w:rPr>
        <w:t>rec_lei</w:t>
      </w:r>
      <w:proofErr w:type="spellEnd"/>
      <w:r w:rsidRPr="0021379C">
        <w:t xml:space="preserve">. This indicates that </w:t>
      </w:r>
      <w:r w:rsidRPr="008D4840">
        <w:rPr>
          <w:i/>
          <w:iCs/>
        </w:rPr>
        <w:t xml:space="preserve">work </w:t>
      </w:r>
      <w:r w:rsidRPr="008D4840">
        <w:t>trips</w:t>
      </w:r>
      <w:r w:rsidRPr="0021379C">
        <w:t xml:space="preserve"> likely contributed significantly to adult COVID-19 infections, especially in the second period when other trips decreased while </w:t>
      </w:r>
      <w:r w:rsidRPr="008A36EB">
        <w:rPr>
          <w:i/>
          <w:iCs/>
        </w:rPr>
        <w:t xml:space="preserve">work </w:t>
      </w:r>
      <w:r w:rsidRPr="0021379C">
        <w:t xml:space="preserve">trips increased after November 2021. In addition, </w:t>
      </w:r>
      <w:proofErr w:type="spellStart"/>
      <w:r w:rsidR="008A36EB" w:rsidRPr="008D4840">
        <w:rPr>
          <w:i/>
          <w:iCs/>
        </w:rPr>
        <w:t>large_shop</w:t>
      </w:r>
      <w:proofErr w:type="spellEnd"/>
      <w:r w:rsidR="008A36EB" w:rsidRPr="0021379C">
        <w:t xml:space="preserve"> </w:t>
      </w:r>
      <w:r w:rsidRPr="0021379C">
        <w:t xml:space="preserve">trips gradually decreased yet remained high. During weekends, </w:t>
      </w:r>
      <w:proofErr w:type="spellStart"/>
      <w:r w:rsidRPr="00922DA7">
        <w:rPr>
          <w:i/>
          <w:iCs/>
        </w:rPr>
        <w:t>large_shop</w:t>
      </w:r>
      <w:proofErr w:type="spellEnd"/>
      <w:r w:rsidRPr="00922DA7">
        <w:rPr>
          <w:i/>
          <w:iCs/>
        </w:rPr>
        <w:t xml:space="preserve">, </w:t>
      </w:r>
      <w:proofErr w:type="spellStart"/>
      <w:r w:rsidRPr="00922DA7">
        <w:rPr>
          <w:i/>
          <w:iCs/>
        </w:rPr>
        <w:t>rec_lei</w:t>
      </w:r>
      <w:proofErr w:type="spellEnd"/>
      <w:r w:rsidRPr="0021379C">
        <w:t xml:space="preserve">, and </w:t>
      </w:r>
      <w:r w:rsidRPr="00922DA7">
        <w:rPr>
          <w:i/>
          <w:iCs/>
        </w:rPr>
        <w:t>meals</w:t>
      </w:r>
      <w:r w:rsidRPr="0021379C">
        <w:t xml:space="preserve"> were the top 3 in both periods, with slight differences.</w:t>
      </w:r>
    </w:p>
    <w:p w14:paraId="17DA7615" w14:textId="48316D7B" w:rsidR="00A10B52" w:rsidRPr="0021379C" w:rsidRDefault="008A7727" w:rsidP="0021379C">
      <w:r w:rsidRPr="008A7727">
        <w:t xml:space="preserve">Mid-adults also prioritized </w:t>
      </w:r>
      <w:r w:rsidRPr="00922DA7">
        <w:rPr>
          <w:i/>
          <w:iCs/>
        </w:rPr>
        <w:t>work</w:t>
      </w:r>
      <w:r w:rsidRPr="008A7727">
        <w:t xml:space="preserve"> trips, with an increase observed in the second period, possibly due to reduced teleworking. </w:t>
      </w:r>
      <w:r w:rsidR="004459CF" w:rsidRPr="0021379C">
        <w:t>This might have contributed to the sharp increase in COVID-19 cases among the mid-adult age group in the second period.</w:t>
      </w:r>
      <w:r w:rsidR="0021379C" w:rsidRPr="0021379C">
        <w:t xml:space="preserve"> Following </w:t>
      </w:r>
      <w:r w:rsidR="0021379C" w:rsidRPr="00922DA7">
        <w:rPr>
          <w:i/>
          <w:iCs/>
        </w:rPr>
        <w:t>work</w:t>
      </w:r>
      <w:r w:rsidR="0021379C" w:rsidRPr="0021379C">
        <w:t xml:space="preserve">, </w:t>
      </w:r>
      <w:proofErr w:type="spellStart"/>
      <w:r w:rsidR="0021379C" w:rsidRPr="00922DA7">
        <w:rPr>
          <w:i/>
          <w:iCs/>
        </w:rPr>
        <w:t>large_shop</w:t>
      </w:r>
      <w:proofErr w:type="spellEnd"/>
      <w:r w:rsidR="0021379C" w:rsidRPr="00922DA7">
        <w:rPr>
          <w:i/>
          <w:iCs/>
        </w:rPr>
        <w:t xml:space="preserve"> </w:t>
      </w:r>
      <w:r w:rsidR="0021379C" w:rsidRPr="0021379C">
        <w:t xml:space="preserve">and </w:t>
      </w:r>
      <w:proofErr w:type="spellStart"/>
      <w:r w:rsidR="0021379C" w:rsidRPr="00922DA7">
        <w:rPr>
          <w:i/>
          <w:iCs/>
        </w:rPr>
        <w:t>serv_trip</w:t>
      </w:r>
      <w:proofErr w:type="spellEnd"/>
      <w:r w:rsidR="0021379C" w:rsidRPr="0021379C">
        <w:t xml:space="preserve"> were </w:t>
      </w:r>
      <w:r w:rsidR="00922DA7">
        <w:t>the next</w:t>
      </w:r>
      <w:r w:rsidR="0021379C" w:rsidRPr="0021379C">
        <w:t xml:space="preserve"> most frequent trips in both periods. During weekends, </w:t>
      </w:r>
      <w:proofErr w:type="spellStart"/>
      <w:r w:rsidR="0021379C" w:rsidRPr="002A0AFB">
        <w:rPr>
          <w:i/>
          <w:iCs/>
        </w:rPr>
        <w:t>large_shop</w:t>
      </w:r>
      <w:proofErr w:type="spellEnd"/>
      <w:r w:rsidR="0021379C" w:rsidRPr="0021379C">
        <w:t xml:space="preserve"> trips were most frequent, followed by </w:t>
      </w:r>
      <w:proofErr w:type="spellStart"/>
      <w:r w:rsidR="0021379C" w:rsidRPr="002A0AFB">
        <w:rPr>
          <w:i/>
          <w:iCs/>
        </w:rPr>
        <w:t>rec_lei</w:t>
      </w:r>
      <w:proofErr w:type="spellEnd"/>
      <w:r w:rsidR="0021379C" w:rsidRPr="0021379C">
        <w:t xml:space="preserve"> and </w:t>
      </w:r>
      <w:r w:rsidR="0021379C" w:rsidRPr="002A0AFB">
        <w:rPr>
          <w:i/>
          <w:iCs/>
        </w:rPr>
        <w:t>meals</w:t>
      </w:r>
      <w:r w:rsidR="0021379C" w:rsidRPr="0021379C">
        <w:t>.</w:t>
      </w:r>
    </w:p>
    <w:p w14:paraId="1E45AD3C" w14:textId="448C404A" w:rsidR="0021379C" w:rsidRDefault="0021379C" w:rsidP="0021379C">
      <w:r w:rsidRPr="0021379C">
        <w:t xml:space="preserve">Lastly, for seniors, during weekdays in the first period, </w:t>
      </w:r>
      <w:proofErr w:type="spellStart"/>
      <w:r w:rsidRPr="001C48C4">
        <w:rPr>
          <w:i/>
          <w:iCs/>
        </w:rPr>
        <w:t>large_shop</w:t>
      </w:r>
      <w:proofErr w:type="spellEnd"/>
      <w:r w:rsidRPr="0021379C">
        <w:t xml:space="preserve"> and </w:t>
      </w:r>
      <w:proofErr w:type="spellStart"/>
      <w:r w:rsidRPr="001C48C4">
        <w:rPr>
          <w:i/>
          <w:iCs/>
        </w:rPr>
        <w:t>serv_trip</w:t>
      </w:r>
      <w:proofErr w:type="spellEnd"/>
      <w:r w:rsidRPr="0021379C">
        <w:t xml:space="preserve"> were the top 2 trip purposes, followed by </w:t>
      </w:r>
      <w:proofErr w:type="spellStart"/>
      <w:r w:rsidRPr="001C48C4">
        <w:rPr>
          <w:i/>
          <w:iCs/>
        </w:rPr>
        <w:t>rec_lei</w:t>
      </w:r>
      <w:proofErr w:type="spellEnd"/>
      <w:r w:rsidRPr="0021379C">
        <w:t xml:space="preserve">, showing a decreasing trend. Notably, the number of trips increased more in the second period than in the first. During weekends in the first period, </w:t>
      </w:r>
      <w:proofErr w:type="spellStart"/>
      <w:r w:rsidRPr="001C48C4">
        <w:rPr>
          <w:i/>
          <w:iCs/>
        </w:rPr>
        <w:t>large_shop</w:t>
      </w:r>
      <w:proofErr w:type="spellEnd"/>
      <w:r w:rsidRPr="0021379C">
        <w:t xml:space="preserve">, </w:t>
      </w:r>
      <w:proofErr w:type="spellStart"/>
      <w:r w:rsidRPr="001C48C4">
        <w:rPr>
          <w:i/>
          <w:iCs/>
        </w:rPr>
        <w:t>rec_lei</w:t>
      </w:r>
      <w:proofErr w:type="spellEnd"/>
      <w:r w:rsidRPr="0021379C">
        <w:t xml:space="preserve">, and </w:t>
      </w:r>
      <w:r w:rsidRPr="001C48C4">
        <w:rPr>
          <w:i/>
          <w:iCs/>
        </w:rPr>
        <w:lastRenderedPageBreak/>
        <w:t>meals</w:t>
      </w:r>
      <w:r w:rsidRPr="0021379C">
        <w:t xml:space="preserve"> were the top 3, while in the second period, </w:t>
      </w:r>
      <w:proofErr w:type="spellStart"/>
      <w:r w:rsidRPr="001C48C4">
        <w:rPr>
          <w:i/>
          <w:iCs/>
        </w:rPr>
        <w:t>large_shop</w:t>
      </w:r>
      <w:proofErr w:type="spellEnd"/>
      <w:r w:rsidRPr="0021379C">
        <w:t xml:space="preserve">, </w:t>
      </w:r>
      <w:proofErr w:type="spellStart"/>
      <w:r w:rsidRPr="001C48C4">
        <w:rPr>
          <w:i/>
          <w:iCs/>
        </w:rPr>
        <w:t>rec_lei</w:t>
      </w:r>
      <w:proofErr w:type="spellEnd"/>
      <w:r w:rsidRPr="0021379C">
        <w:t xml:space="preserve">, and </w:t>
      </w:r>
      <w:proofErr w:type="spellStart"/>
      <w:r w:rsidRPr="001C48C4">
        <w:rPr>
          <w:i/>
          <w:iCs/>
        </w:rPr>
        <w:t>v_fr_rel</w:t>
      </w:r>
      <w:proofErr w:type="spellEnd"/>
      <w:r w:rsidRPr="0021379C">
        <w:t xml:space="preserve"> were the top 3. </w:t>
      </w:r>
      <w:r w:rsidR="006E5C8B">
        <w:rPr>
          <w:rFonts w:hint="eastAsia"/>
        </w:rPr>
        <w:t>All s</w:t>
      </w:r>
      <w:r w:rsidR="00CF732E">
        <w:rPr>
          <w:rFonts w:hint="eastAsia"/>
        </w:rPr>
        <w:t>imulated</w:t>
      </w:r>
      <w:r w:rsidR="00C44B51">
        <w:rPr>
          <w:rFonts w:hint="eastAsia"/>
        </w:rPr>
        <w:t xml:space="preserve"> results of</w:t>
      </w:r>
      <w:r w:rsidR="00CF732E">
        <w:rPr>
          <w:rFonts w:hint="eastAsia"/>
        </w:rPr>
        <w:t xml:space="preserve"> a</w:t>
      </w:r>
      <w:r w:rsidRPr="0021379C">
        <w:t>verage monthly trips and dwell times per age group, period, day type, and CBG</w:t>
      </w:r>
      <w:r w:rsidR="00D76C07">
        <w:rPr>
          <w:rFonts w:hint="eastAsia"/>
        </w:rPr>
        <w:t xml:space="preserve"> </w:t>
      </w:r>
      <w:r w:rsidRPr="0021379C">
        <w:t xml:space="preserve">can be found in Tables </w:t>
      </w:r>
      <w:r w:rsidR="00DF11AC">
        <w:rPr>
          <w:rFonts w:hint="eastAsia"/>
        </w:rPr>
        <w:t>6</w:t>
      </w:r>
      <w:r w:rsidRPr="0021379C">
        <w:t xml:space="preserve"> and </w:t>
      </w:r>
      <w:r w:rsidR="00DF11AC">
        <w:rPr>
          <w:rFonts w:hint="eastAsia"/>
        </w:rPr>
        <w:t>7</w:t>
      </w:r>
      <w:r w:rsidRPr="0021379C">
        <w:t xml:space="preserve"> in </w:t>
      </w:r>
      <w:r w:rsidR="00DF11AC">
        <w:rPr>
          <w:rFonts w:hint="eastAsia"/>
        </w:rPr>
        <w:t>Appendix.</w:t>
      </w:r>
    </w:p>
    <w:p w14:paraId="2ABD141D" w14:textId="77777777" w:rsidR="002D76D0" w:rsidRPr="0021379C" w:rsidRDefault="002D76D0" w:rsidP="0021379C"/>
    <w:p w14:paraId="252350EA" w14:textId="6BFA64C5" w:rsidR="007B37FD" w:rsidRDefault="002D76D0" w:rsidP="002D76D0">
      <w:pPr>
        <w:pStyle w:val="Heading3"/>
      </w:pPr>
      <w:r>
        <w:rPr>
          <w:rFonts w:hint="eastAsia"/>
        </w:rPr>
        <w:t>5.2.2. Tracing past exposure risk to COVID-19 in space</w:t>
      </w:r>
    </w:p>
    <w:p w14:paraId="3EC354C5" w14:textId="0A68BB46" w:rsidR="00042447" w:rsidRDefault="00EC2DD1" w:rsidP="00EC2DD1">
      <w:r>
        <w:t xml:space="preserve">To analyze travel patterns during peak COVID-19 periods, we mapped simulated travel counts to various destinations across age groups, as shown in Figure 9. A </w:t>
      </w:r>
      <w:r>
        <w:rPr>
          <w:rFonts w:hint="eastAsia"/>
        </w:rPr>
        <w:t>subset</w:t>
      </w:r>
      <w:r>
        <w:t xml:space="preserve"> map of the study area highlighted the spatial distribution of COVID-19 cases and travel pattern differences. In the first and second periods, trip counts ranged from 18 to 209,386 and 28 to 166,731, with average trips of 6,728 and 6,103, respectively.</w:t>
      </w:r>
    </w:p>
    <w:p w14:paraId="5B8FE924" w14:textId="481C595D" w:rsidR="009505EB" w:rsidRDefault="00042447" w:rsidP="000560D9">
      <w:r w:rsidRPr="00042447">
        <w:t xml:space="preserve">Travel patterns were </w:t>
      </w:r>
      <w:r w:rsidR="00631548">
        <w:rPr>
          <w:rFonts w:hint="eastAsia"/>
        </w:rPr>
        <w:t>similar</w:t>
      </w:r>
      <w:r w:rsidRPr="00042447">
        <w:t xml:space="preserve"> across both periods, though the </w:t>
      </w:r>
      <w:r w:rsidR="0094609A">
        <w:rPr>
          <w:rFonts w:hint="eastAsia"/>
        </w:rPr>
        <w:t>2</w:t>
      </w:r>
      <w:r w:rsidR="0094609A" w:rsidRPr="0094609A">
        <w:rPr>
          <w:rFonts w:hint="eastAsia"/>
          <w:vertAlign w:val="superscript"/>
        </w:rPr>
        <w:t>nd</w:t>
      </w:r>
      <w:r w:rsidRPr="00042447">
        <w:t xml:space="preserve"> period </w:t>
      </w:r>
      <w:r w:rsidR="00AC68AF">
        <w:t>shows</w:t>
      </w:r>
      <w:r w:rsidRPr="00042447">
        <w:t xml:space="preserve"> a reduction in overall travel. Six destination CBG groups were identified as primary destinations for people from the study area</w:t>
      </w:r>
      <w:r w:rsidR="00325024">
        <w:rPr>
          <w:rFonts w:hint="eastAsia"/>
        </w:rPr>
        <w:t xml:space="preserve"> and</w:t>
      </w:r>
      <w:r w:rsidRPr="00042447">
        <w:t xml:space="preserve"> Table 5 lists the top three trip purposes for these destinations. Areas A and A' featured large shopping centers, parks, and recreational facilities</w:t>
      </w:r>
      <w:r w:rsidR="008A64F3">
        <w:rPr>
          <w:rFonts w:hint="eastAsia"/>
        </w:rPr>
        <w:t xml:space="preserve"> such as </w:t>
      </w:r>
      <w:r w:rsidR="000B6323">
        <w:rPr>
          <w:rFonts w:hint="eastAsia"/>
        </w:rPr>
        <w:t xml:space="preserve">soccer and </w:t>
      </w:r>
      <w:r w:rsidR="008A64F3">
        <w:rPr>
          <w:rFonts w:hint="eastAsia"/>
        </w:rPr>
        <w:t>baseball field</w:t>
      </w:r>
      <w:r w:rsidR="00D13AE5">
        <w:rPr>
          <w:rFonts w:hint="eastAsia"/>
        </w:rPr>
        <w:t>s</w:t>
      </w:r>
      <w:r w:rsidRPr="00042447">
        <w:t xml:space="preserve">, leading to high counts of trips for </w:t>
      </w:r>
      <w:proofErr w:type="spellStart"/>
      <w:r w:rsidR="00BB6122" w:rsidRPr="00BB6122">
        <w:rPr>
          <w:rFonts w:hint="eastAsia"/>
          <w:i/>
          <w:iCs/>
        </w:rPr>
        <w:t>l</w:t>
      </w:r>
      <w:r w:rsidR="006F39BA" w:rsidRPr="00BB6122">
        <w:rPr>
          <w:i/>
          <w:iCs/>
        </w:rPr>
        <w:t>arge_shop</w:t>
      </w:r>
      <w:proofErr w:type="spellEnd"/>
      <w:r w:rsidR="006F39BA">
        <w:t xml:space="preserve">, </w:t>
      </w:r>
      <w:r w:rsidR="006F39BA" w:rsidRPr="00BB6122">
        <w:rPr>
          <w:i/>
          <w:iCs/>
        </w:rPr>
        <w:t>meals</w:t>
      </w:r>
      <w:r w:rsidR="006F39BA">
        <w:t xml:space="preserve">, and </w:t>
      </w:r>
      <w:proofErr w:type="spellStart"/>
      <w:r w:rsidR="00BB6122" w:rsidRPr="00BB6122">
        <w:rPr>
          <w:rFonts w:hint="eastAsia"/>
          <w:i/>
          <w:iCs/>
        </w:rPr>
        <w:t>r</w:t>
      </w:r>
      <w:r w:rsidR="006F39BA" w:rsidRPr="00BB6122">
        <w:rPr>
          <w:i/>
          <w:iCs/>
        </w:rPr>
        <w:t>ec_lei</w:t>
      </w:r>
      <w:proofErr w:type="spellEnd"/>
      <w:r w:rsidRPr="00042447">
        <w:t xml:space="preserve">. Area B, with its outdoor golf club, sports stadium, and medical complex, </w:t>
      </w:r>
      <w:r w:rsidR="00891EF6">
        <w:rPr>
          <w:rFonts w:hint="eastAsia"/>
        </w:rPr>
        <w:t>resulted in</w:t>
      </w:r>
      <w:r w:rsidRPr="00042447">
        <w:t xml:space="preserve"> </w:t>
      </w:r>
      <w:proofErr w:type="spellStart"/>
      <w:r w:rsidR="00BB6122" w:rsidRPr="00BB6122">
        <w:rPr>
          <w:rFonts w:hint="eastAsia"/>
          <w:i/>
          <w:iCs/>
        </w:rPr>
        <w:t>r</w:t>
      </w:r>
      <w:r w:rsidR="007A1D30" w:rsidRPr="00BB6122">
        <w:rPr>
          <w:i/>
          <w:iCs/>
        </w:rPr>
        <w:t>ec_lei</w:t>
      </w:r>
      <w:proofErr w:type="spellEnd"/>
      <w:r w:rsidR="007A1D30">
        <w:t xml:space="preserve"> and </w:t>
      </w:r>
      <w:proofErr w:type="spellStart"/>
      <w:r w:rsidR="00BB6122" w:rsidRPr="00BB6122">
        <w:rPr>
          <w:rFonts w:hint="eastAsia"/>
          <w:i/>
          <w:iCs/>
        </w:rPr>
        <w:t>s</w:t>
      </w:r>
      <w:r w:rsidR="007A1D30" w:rsidRPr="00BB6122">
        <w:rPr>
          <w:i/>
          <w:iCs/>
        </w:rPr>
        <w:t>erv_trip</w:t>
      </w:r>
      <w:proofErr w:type="spellEnd"/>
      <w:r w:rsidR="007A1D30">
        <w:t xml:space="preserve"> </w:t>
      </w:r>
      <w:r w:rsidRPr="00042447">
        <w:t xml:space="preserve">as most common. Area C, a multifunctional downtown area including a sports arena, museums, and universities, showed a diverse land-use pattern, with significant trips to workplaces, </w:t>
      </w:r>
      <w:proofErr w:type="spellStart"/>
      <w:r w:rsidR="00BB6122" w:rsidRPr="00BB6122">
        <w:rPr>
          <w:rFonts w:hint="eastAsia"/>
          <w:i/>
          <w:iCs/>
        </w:rPr>
        <w:t>l</w:t>
      </w:r>
      <w:r w:rsidR="000560D9" w:rsidRPr="00BB6122">
        <w:rPr>
          <w:rFonts w:hint="eastAsia"/>
          <w:i/>
          <w:iCs/>
        </w:rPr>
        <w:t>arge_shop</w:t>
      </w:r>
      <w:proofErr w:type="spellEnd"/>
      <w:r w:rsidRPr="00042447">
        <w:t xml:space="preserve"> and </w:t>
      </w:r>
      <w:r w:rsidR="000560D9" w:rsidRPr="00BB6122">
        <w:rPr>
          <w:rFonts w:hint="eastAsia"/>
          <w:i/>
          <w:iCs/>
        </w:rPr>
        <w:t>meals</w:t>
      </w:r>
      <w:r w:rsidRPr="00042447">
        <w:t>.</w:t>
      </w:r>
    </w:p>
    <w:p w14:paraId="5AE0EA67" w14:textId="7ABE5605" w:rsidR="00F74638" w:rsidRDefault="00D1694D" w:rsidP="00F74638">
      <w:r w:rsidRPr="00D1694D">
        <w:t xml:space="preserve">Area D, along the coast, features </w:t>
      </w:r>
      <w:r w:rsidR="00F431E2" w:rsidRPr="00D1694D">
        <w:t>tourist</w:t>
      </w:r>
      <w:r w:rsidRPr="00D1694D">
        <w:t xml:space="preserve"> spots, parks, stadiums, a hospital complex, and insurance companies, leading to many </w:t>
      </w:r>
      <w:proofErr w:type="spellStart"/>
      <w:r w:rsidR="00527C70" w:rsidRPr="00527C70">
        <w:rPr>
          <w:rFonts w:hint="eastAsia"/>
          <w:i/>
          <w:iCs/>
        </w:rPr>
        <w:t>r</w:t>
      </w:r>
      <w:r w:rsidRPr="00527C70">
        <w:rPr>
          <w:i/>
          <w:iCs/>
        </w:rPr>
        <w:t>ec_lei</w:t>
      </w:r>
      <w:proofErr w:type="spellEnd"/>
      <w:r w:rsidRPr="00D1694D">
        <w:t xml:space="preserve"> and </w:t>
      </w:r>
      <w:proofErr w:type="spellStart"/>
      <w:r w:rsidR="00527C70" w:rsidRPr="00527C70">
        <w:rPr>
          <w:rFonts w:hint="eastAsia"/>
          <w:i/>
          <w:iCs/>
        </w:rPr>
        <w:t>s</w:t>
      </w:r>
      <w:r w:rsidRPr="00527C70">
        <w:rPr>
          <w:i/>
          <w:iCs/>
        </w:rPr>
        <w:t>erv_trip</w:t>
      </w:r>
      <w:proofErr w:type="spellEnd"/>
      <w:r w:rsidRPr="00D1694D">
        <w:t xml:space="preserve"> visits. Area E, with its mix of supermarkets, grocery stores, auto repair centers, stadiums, and hotels, </w:t>
      </w:r>
      <w:r w:rsidR="00AC68AF">
        <w:rPr>
          <w:rFonts w:hint="eastAsia"/>
        </w:rPr>
        <w:t>exhibits</w:t>
      </w:r>
      <w:r w:rsidRPr="00D1694D">
        <w:t xml:space="preserve"> frequent </w:t>
      </w:r>
      <w:proofErr w:type="spellStart"/>
      <w:r w:rsidR="00527C70" w:rsidRPr="00527C70">
        <w:rPr>
          <w:rFonts w:hint="eastAsia"/>
          <w:i/>
          <w:iCs/>
        </w:rPr>
        <w:t>r</w:t>
      </w:r>
      <w:r w:rsidRPr="00527C70">
        <w:rPr>
          <w:i/>
          <w:iCs/>
        </w:rPr>
        <w:t>ec_lei</w:t>
      </w:r>
      <w:proofErr w:type="spellEnd"/>
      <w:r w:rsidRPr="00D1694D">
        <w:t xml:space="preserve">, </w:t>
      </w:r>
      <w:proofErr w:type="spellStart"/>
      <w:r w:rsidRPr="00527C70">
        <w:rPr>
          <w:i/>
          <w:iCs/>
        </w:rPr>
        <w:t>large_shop</w:t>
      </w:r>
      <w:proofErr w:type="spellEnd"/>
      <w:r w:rsidRPr="00D1694D">
        <w:t xml:space="preserve">, and </w:t>
      </w:r>
      <w:proofErr w:type="spellStart"/>
      <w:r w:rsidRPr="00527C70">
        <w:rPr>
          <w:i/>
          <w:iCs/>
        </w:rPr>
        <w:t>serv_trip</w:t>
      </w:r>
      <w:proofErr w:type="spellEnd"/>
      <w:r w:rsidRPr="00D1694D">
        <w:t xml:space="preserve"> visits. </w:t>
      </w:r>
      <w:r w:rsidR="00F74638">
        <w:t xml:space="preserve">Lastly, area F, where Milwaukee International Airport is located, along with parks, hotels, and pharmacies, exhibited a high number of </w:t>
      </w:r>
      <w:proofErr w:type="spellStart"/>
      <w:proofErr w:type="gramStart"/>
      <w:r w:rsidR="00527C70" w:rsidRPr="00527C70">
        <w:rPr>
          <w:rFonts w:hint="eastAsia"/>
          <w:i/>
          <w:iCs/>
        </w:rPr>
        <w:t>r</w:t>
      </w:r>
      <w:r w:rsidR="00F74638" w:rsidRPr="00527C70">
        <w:rPr>
          <w:i/>
          <w:iCs/>
        </w:rPr>
        <w:t>ec</w:t>
      </w:r>
      <w:proofErr w:type="gramEnd"/>
      <w:r w:rsidR="00F74638" w:rsidRPr="00527C70">
        <w:rPr>
          <w:i/>
          <w:iCs/>
        </w:rPr>
        <w:t>_lei</w:t>
      </w:r>
      <w:proofErr w:type="spellEnd"/>
      <w:r w:rsidR="00F74638">
        <w:t xml:space="preserve"> and </w:t>
      </w:r>
      <w:proofErr w:type="spellStart"/>
      <w:r w:rsidR="00527C70" w:rsidRPr="00527C70">
        <w:rPr>
          <w:rFonts w:hint="eastAsia"/>
          <w:i/>
          <w:iCs/>
        </w:rPr>
        <w:t>s</w:t>
      </w:r>
      <w:r w:rsidR="00F74638" w:rsidRPr="00527C70">
        <w:rPr>
          <w:i/>
          <w:iCs/>
        </w:rPr>
        <w:t>erv_trip</w:t>
      </w:r>
      <w:proofErr w:type="spellEnd"/>
      <w:r w:rsidR="00F74638">
        <w:t xml:space="preserve">. </w:t>
      </w:r>
      <w:r w:rsidR="00527C70">
        <w:t>T</w:t>
      </w:r>
      <w:r w:rsidR="00527C70">
        <w:rPr>
          <w:rFonts w:hint="eastAsia"/>
        </w:rPr>
        <w:t xml:space="preserve">rip </w:t>
      </w:r>
      <w:proofErr w:type="spellStart"/>
      <w:r w:rsidR="00527C70" w:rsidRPr="00527C70">
        <w:rPr>
          <w:rFonts w:hint="eastAsia"/>
          <w:i/>
          <w:iCs/>
        </w:rPr>
        <w:t>v</w:t>
      </w:r>
      <w:r w:rsidR="00F74638" w:rsidRPr="00527C70">
        <w:rPr>
          <w:i/>
          <w:iCs/>
        </w:rPr>
        <w:t>_fr_rel</w:t>
      </w:r>
      <w:proofErr w:type="spellEnd"/>
      <w:r w:rsidR="00F74638">
        <w:t xml:space="preserve"> were prevalent in many areas, due to the presence of residential areas throughout.</w:t>
      </w:r>
    </w:p>
    <w:p w14:paraId="1E83038E" w14:textId="018D60C4" w:rsidR="00D1694D" w:rsidRDefault="00D1694D" w:rsidP="000560D9"/>
    <w:p w14:paraId="42B6E73D" w14:textId="77777777" w:rsidR="009505EB" w:rsidRDefault="009505EB" w:rsidP="009505EB">
      <w:pPr>
        <w:ind w:firstLine="0"/>
        <w:jc w:val="center"/>
      </w:pPr>
      <w:r w:rsidRPr="00816764">
        <w:rPr>
          <w:noProof/>
        </w:rPr>
        <w:lastRenderedPageBreak/>
        <w:drawing>
          <wp:inline distT="0" distB="0" distL="0" distR="0" wp14:anchorId="0BA03706" wp14:editId="1C6B8DC4">
            <wp:extent cx="5486400" cy="5497830"/>
            <wp:effectExtent l="0" t="0" r="0" b="0"/>
            <wp:docPr id="142" name="Picture 141" descr="A map of different cities&#10;&#10;Description automatically generated with medium confidence">
              <a:extLst xmlns:a="http://schemas.openxmlformats.org/drawingml/2006/main">
                <a:ext uri="{FF2B5EF4-FFF2-40B4-BE49-F238E27FC236}">
                  <a16:creationId xmlns:a16="http://schemas.microsoft.com/office/drawing/2014/main" id="{3036CB9A-1DE0-C531-3646-516669CEE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1" descr="A map of different cities&#10;&#10;Description automatically generated with medium confidence">
                      <a:extLst>
                        <a:ext uri="{FF2B5EF4-FFF2-40B4-BE49-F238E27FC236}">
                          <a16:creationId xmlns:a16="http://schemas.microsoft.com/office/drawing/2014/main" id="{3036CB9A-1DE0-C531-3646-516669CEEE03}"/>
                        </a:ext>
                      </a:extLst>
                    </pic:cNvPr>
                    <pic:cNvPicPr>
                      <a:picLocks noChangeAspect="1"/>
                    </pic:cNvPicPr>
                  </pic:nvPicPr>
                  <pic:blipFill>
                    <a:blip r:embed="rId17"/>
                    <a:stretch>
                      <a:fillRect/>
                    </a:stretch>
                  </pic:blipFill>
                  <pic:spPr>
                    <a:xfrm>
                      <a:off x="0" y="0"/>
                      <a:ext cx="5486400" cy="5497830"/>
                    </a:xfrm>
                    <a:prstGeom prst="rect">
                      <a:avLst/>
                    </a:prstGeom>
                  </pic:spPr>
                </pic:pic>
              </a:graphicData>
            </a:graphic>
          </wp:inline>
        </w:drawing>
      </w:r>
    </w:p>
    <w:p w14:paraId="7DD1D930" w14:textId="77777777" w:rsidR="009505EB" w:rsidRPr="00F129B1" w:rsidRDefault="009505EB" w:rsidP="009505EB">
      <w:pPr>
        <w:pStyle w:val="Caption1"/>
        <w:rPr>
          <w:vanish/>
          <w:specVanish/>
        </w:rPr>
      </w:pPr>
      <w:r>
        <w:t xml:space="preserve">Figure </w:t>
      </w:r>
    </w:p>
    <w:p w14:paraId="7685F1F5" w14:textId="53F07C60" w:rsidR="009505EB" w:rsidRDefault="009505EB" w:rsidP="009505EB">
      <w:pPr>
        <w:pStyle w:val="Caption1"/>
        <w:rPr>
          <w:rFonts w:eastAsia="Times New Roman" w:cs="Times New Roman"/>
        </w:rPr>
      </w:pPr>
      <w:r>
        <w:t xml:space="preserve">9. Spatial patterns of Covid-19 cases and travel counts from the study area </w:t>
      </w:r>
      <w:r>
        <w:br/>
        <w:t>(</w:t>
      </w:r>
      <w:r w:rsidRPr="00E532E3">
        <w:t>a:</w:t>
      </w:r>
      <w:r>
        <w:t>1</w:t>
      </w:r>
      <w:r w:rsidRPr="00327EA5">
        <w:rPr>
          <w:vertAlign w:val="superscript"/>
        </w:rPr>
        <w:t>st</w:t>
      </w:r>
      <w:r>
        <w:t xml:space="preserve"> period, b: 2</w:t>
      </w:r>
      <w:r w:rsidRPr="00327EA5">
        <w:rPr>
          <w:vertAlign w:val="superscript"/>
        </w:rPr>
        <w:t>nd</w:t>
      </w:r>
      <w:r>
        <w:t xml:space="preserve"> period)</w:t>
      </w:r>
    </w:p>
    <w:p w14:paraId="193FE167" w14:textId="7D5F0D71" w:rsidR="009505EB" w:rsidRDefault="009505EB" w:rsidP="00303E50"/>
    <w:p w14:paraId="640E96B0" w14:textId="77777777" w:rsidR="008E0527" w:rsidRDefault="008E0527" w:rsidP="00303E50"/>
    <w:p w14:paraId="172B677E" w14:textId="48CA93C2" w:rsidR="008747FF" w:rsidRDefault="008747FF" w:rsidP="008747FF">
      <w:pPr>
        <w:pStyle w:val="Caption1"/>
        <w:jc w:val="left"/>
      </w:pPr>
      <w:r w:rsidRPr="0038165F">
        <w:t xml:space="preserve">Table </w:t>
      </w:r>
      <w:r>
        <w:rPr>
          <w:rFonts w:hint="eastAsia"/>
        </w:rPr>
        <w:t>5</w:t>
      </w:r>
      <w:r w:rsidRPr="0038165F">
        <w:t xml:space="preserve">. Trip purposes and counts in each </w:t>
      </w:r>
      <w:proofErr w:type="gramStart"/>
      <w:r w:rsidRPr="0038165F">
        <w:t>CBG</w:t>
      </w:r>
      <w:proofErr w:type="gramEnd"/>
    </w:p>
    <w:p w14:paraId="19CAE709" w14:textId="77777777" w:rsidR="008747FF" w:rsidRPr="0038165F" w:rsidRDefault="008747FF" w:rsidP="008747FF">
      <w:pPr>
        <w:pStyle w:val="Caption1"/>
        <w:jc w:val="left"/>
      </w:pPr>
    </w:p>
    <w:tbl>
      <w:tblPr>
        <w:tblStyle w:val="TableGrid12"/>
        <w:tblW w:w="7246" w:type="dxa"/>
        <w:jc w:val="center"/>
        <w:tblLook w:val="04A0" w:firstRow="1" w:lastRow="0" w:firstColumn="1" w:lastColumn="0" w:noHBand="0" w:noVBand="1"/>
      </w:tblPr>
      <w:tblGrid>
        <w:gridCol w:w="1798"/>
        <w:gridCol w:w="871"/>
        <w:gridCol w:w="4577"/>
      </w:tblGrid>
      <w:tr w:rsidR="008747FF" w:rsidRPr="0038165F" w14:paraId="20104950" w14:textId="77777777" w:rsidTr="00BA323B">
        <w:trPr>
          <w:trHeight w:val="306"/>
          <w:jc w:val="center"/>
        </w:trPr>
        <w:tc>
          <w:tcPr>
            <w:tcW w:w="1798" w:type="dxa"/>
            <w:tcBorders>
              <w:left w:val="nil"/>
              <w:bottom w:val="double" w:sz="4" w:space="0" w:color="auto"/>
            </w:tcBorders>
            <w:vAlign w:val="center"/>
          </w:tcPr>
          <w:p w14:paraId="772E0AD0" w14:textId="77777777" w:rsidR="008747FF" w:rsidRPr="0038165F" w:rsidRDefault="008747FF" w:rsidP="00BA323B">
            <w:pPr>
              <w:spacing w:line="240" w:lineRule="auto"/>
              <w:ind w:firstLine="0"/>
              <w:jc w:val="left"/>
              <w:rPr>
                <w:rFonts w:eastAsia="맑은 고딕" w:cs="Times New Roman"/>
              </w:rPr>
            </w:pPr>
            <w:r w:rsidRPr="0038165F">
              <w:rPr>
                <w:rFonts w:eastAsia="맑은 고딕" w:cs="Times New Roman"/>
              </w:rPr>
              <w:t>CBGs</w:t>
            </w:r>
          </w:p>
        </w:tc>
        <w:tc>
          <w:tcPr>
            <w:tcW w:w="871" w:type="dxa"/>
            <w:tcBorders>
              <w:bottom w:val="double" w:sz="4" w:space="0" w:color="auto"/>
            </w:tcBorders>
            <w:vAlign w:val="center"/>
          </w:tcPr>
          <w:p w14:paraId="3C61B6B0" w14:textId="77777777" w:rsidR="008747FF" w:rsidRPr="0038165F" w:rsidRDefault="008747FF" w:rsidP="00BA323B">
            <w:pPr>
              <w:spacing w:line="240" w:lineRule="auto"/>
              <w:ind w:firstLine="0"/>
              <w:jc w:val="left"/>
              <w:rPr>
                <w:rFonts w:eastAsia="맑은 고딕" w:cs="Times New Roman"/>
              </w:rPr>
            </w:pPr>
            <w:r w:rsidRPr="0038165F">
              <w:rPr>
                <w:rFonts w:eastAsia="맑은 고딕" w:cs="Times New Roman"/>
              </w:rPr>
              <w:t>Group</w:t>
            </w:r>
          </w:p>
        </w:tc>
        <w:tc>
          <w:tcPr>
            <w:tcW w:w="4577" w:type="dxa"/>
            <w:tcBorders>
              <w:bottom w:val="double" w:sz="4" w:space="0" w:color="auto"/>
              <w:right w:val="nil"/>
            </w:tcBorders>
            <w:vAlign w:val="center"/>
          </w:tcPr>
          <w:p w14:paraId="0BAA51C9" w14:textId="77777777" w:rsidR="008747FF" w:rsidRPr="0038165F" w:rsidRDefault="008747FF" w:rsidP="00BA323B">
            <w:pPr>
              <w:spacing w:line="240" w:lineRule="auto"/>
              <w:ind w:firstLine="0"/>
              <w:jc w:val="left"/>
              <w:rPr>
                <w:rFonts w:eastAsia="맑은 고딕" w:cs="Times New Roman"/>
              </w:rPr>
            </w:pPr>
            <w:r w:rsidRPr="0038165F">
              <w:rPr>
                <w:rFonts w:eastAsia="맑은 고딕" w:cs="Times New Roman"/>
              </w:rPr>
              <w:t>Top 3 trip purpose</w:t>
            </w:r>
            <w:r w:rsidRPr="0038165F">
              <w:rPr>
                <w:rFonts w:eastAsia="맑은 고딕" w:cs="Times New Roman"/>
                <w:i/>
                <w:iCs/>
              </w:rPr>
              <w:t xml:space="preserve"> (count in thousand)</w:t>
            </w:r>
          </w:p>
        </w:tc>
      </w:tr>
      <w:tr w:rsidR="008747FF" w:rsidRPr="0038165F" w14:paraId="2D99BFE2" w14:textId="77777777" w:rsidTr="00BA323B">
        <w:trPr>
          <w:trHeight w:val="377"/>
          <w:jc w:val="center"/>
        </w:trPr>
        <w:tc>
          <w:tcPr>
            <w:tcW w:w="1798" w:type="dxa"/>
            <w:vMerge w:val="restart"/>
            <w:tcBorders>
              <w:top w:val="double" w:sz="4" w:space="0" w:color="auto"/>
              <w:left w:val="nil"/>
            </w:tcBorders>
            <w:vAlign w:val="center"/>
          </w:tcPr>
          <w:p w14:paraId="2BD94BDE"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550790044001</w:t>
            </w:r>
          </w:p>
          <w:p w14:paraId="4A405A44"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550790044003</w:t>
            </w:r>
          </w:p>
          <w:p w14:paraId="21D3BBA5"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550790602001</w:t>
            </w:r>
          </w:p>
        </w:tc>
        <w:tc>
          <w:tcPr>
            <w:tcW w:w="871" w:type="dxa"/>
            <w:tcBorders>
              <w:top w:val="double" w:sz="4" w:space="0" w:color="auto"/>
            </w:tcBorders>
            <w:vAlign w:val="center"/>
          </w:tcPr>
          <w:p w14:paraId="52D273B8"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A</w:t>
            </w:r>
          </w:p>
        </w:tc>
        <w:tc>
          <w:tcPr>
            <w:tcW w:w="4577" w:type="dxa"/>
            <w:tcBorders>
              <w:top w:val="double" w:sz="4" w:space="0" w:color="auto"/>
              <w:right w:val="nil"/>
            </w:tcBorders>
            <w:vAlign w:val="center"/>
          </w:tcPr>
          <w:p w14:paraId="6EAE3E52" w14:textId="77777777" w:rsidR="008747FF" w:rsidRPr="004E4646" w:rsidRDefault="008747FF" w:rsidP="00BA323B">
            <w:pPr>
              <w:spacing w:line="240" w:lineRule="auto"/>
              <w:ind w:firstLine="0"/>
              <w:jc w:val="left"/>
              <w:rPr>
                <w:rFonts w:eastAsia="맑은 고딕" w:cs="Times New Roman"/>
                <w:sz w:val="20"/>
                <w:szCs w:val="20"/>
              </w:rPr>
            </w:pPr>
            <w:proofErr w:type="spellStart"/>
            <w:r w:rsidRPr="004E4646">
              <w:rPr>
                <w:rFonts w:eastAsia="맑은 고딕" w:cs="Times New Roman"/>
                <w:sz w:val="20"/>
                <w:szCs w:val="20"/>
              </w:rPr>
              <w:t>Large_shop</w:t>
            </w:r>
            <w:proofErr w:type="spellEnd"/>
            <w:r w:rsidRPr="004E4646">
              <w:rPr>
                <w:rFonts w:eastAsia="맑은 고딕" w:cs="Times New Roman"/>
                <w:sz w:val="20"/>
                <w:szCs w:val="20"/>
              </w:rPr>
              <w:t xml:space="preserve"> (64), Meals (48), </w:t>
            </w:r>
            <w:proofErr w:type="spellStart"/>
            <w:r w:rsidRPr="004E4646">
              <w:rPr>
                <w:rFonts w:eastAsia="맑은 고딕" w:cs="Times New Roman"/>
                <w:sz w:val="20"/>
                <w:szCs w:val="20"/>
              </w:rPr>
              <w:t>Rec_lei</w:t>
            </w:r>
            <w:proofErr w:type="spellEnd"/>
            <w:r w:rsidRPr="004E4646">
              <w:rPr>
                <w:rFonts w:eastAsia="맑은 고딕" w:cs="Times New Roman"/>
                <w:sz w:val="20"/>
                <w:szCs w:val="20"/>
              </w:rPr>
              <w:t xml:space="preserve"> (21)</w:t>
            </w:r>
          </w:p>
        </w:tc>
      </w:tr>
      <w:tr w:rsidR="008747FF" w:rsidRPr="0038165F" w14:paraId="7B472E78" w14:textId="77777777" w:rsidTr="00BA323B">
        <w:trPr>
          <w:trHeight w:val="377"/>
          <w:jc w:val="center"/>
        </w:trPr>
        <w:tc>
          <w:tcPr>
            <w:tcW w:w="1798" w:type="dxa"/>
            <w:vMerge/>
            <w:tcBorders>
              <w:left w:val="nil"/>
            </w:tcBorders>
            <w:vAlign w:val="center"/>
          </w:tcPr>
          <w:p w14:paraId="7E6310BF" w14:textId="77777777" w:rsidR="008747FF" w:rsidRPr="004E4646" w:rsidRDefault="008747FF" w:rsidP="00BA323B">
            <w:pPr>
              <w:spacing w:line="240" w:lineRule="auto"/>
              <w:ind w:firstLine="0"/>
              <w:jc w:val="left"/>
              <w:rPr>
                <w:rFonts w:eastAsia="맑은 고딕" w:cs="Times New Roman"/>
                <w:sz w:val="20"/>
                <w:szCs w:val="20"/>
              </w:rPr>
            </w:pPr>
          </w:p>
        </w:tc>
        <w:tc>
          <w:tcPr>
            <w:tcW w:w="871" w:type="dxa"/>
            <w:vAlign w:val="center"/>
          </w:tcPr>
          <w:p w14:paraId="398672D0"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A’</w:t>
            </w:r>
          </w:p>
        </w:tc>
        <w:tc>
          <w:tcPr>
            <w:tcW w:w="4577" w:type="dxa"/>
            <w:tcBorders>
              <w:right w:val="nil"/>
            </w:tcBorders>
            <w:vAlign w:val="center"/>
          </w:tcPr>
          <w:p w14:paraId="75EF601D"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 xml:space="preserve">Meals (32), </w:t>
            </w:r>
            <w:proofErr w:type="spellStart"/>
            <w:r w:rsidRPr="004E4646">
              <w:rPr>
                <w:rFonts w:eastAsia="맑은 고딕" w:cs="Times New Roman"/>
                <w:sz w:val="20"/>
                <w:szCs w:val="20"/>
              </w:rPr>
              <w:t>Large_shop</w:t>
            </w:r>
            <w:proofErr w:type="spellEnd"/>
            <w:r w:rsidRPr="004E4646">
              <w:rPr>
                <w:rFonts w:eastAsia="맑은 고딕" w:cs="Times New Roman"/>
                <w:sz w:val="20"/>
                <w:szCs w:val="20"/>
              </w:rPr>
              <w:t xml:space="preserve"> (19), </w:t>
            </w:r>
            <w:proofErr w:type="spellStart"/>
            <w:r w:rsidRPr="004E4646">
              <w:rPr>
                <w:rFonts w:eastAsia="맑은 고딕" w:cs="Times New Roman"/>
                <w:sz w:val="20"/>
                <w:szCs w:val="20"/>
              </w:rPr>
              <w:t>Rec_lei</w:t>
            </w:r>
            <w:proofErr w:type="spellEnd"/>
            <w:r w:rsidRPr="004E4646">
              <w:rPr>
                <w:rFonts w:eastAsia="맑은 고딕" w:cs="Times New Roman"/>
                <w:sz w:val="20"/>
                <w:szCs w:val="20"/>
              </w:rPr>
              <w:t xml:space="preserve"> (19)</w:t>
            </w:r>
          </w:p>
        </w:tc>
      </w:tr>
      <w:tr w:rsidR="008747FF" w:rsidRPr="0038165F" w14:paraId="66B0FAED" w14:textId="77777777" w:rsidTr="00BA323B">
        <w:trPr>
          <w:trHeight w:val="377"/>
          <w:jc w:val="center"/>
        </w:trPr>
        <w:tc>
          <w:tcPr>
            <w:tcW w:w="1798" w:type="dxa"/>
            <w:vMerge w:val="restart"/>
            <w:tcBorders>
              <w:left w:val="nil"/>
            </w:tcBorders>
            <w:vAlign w:val="center"/>
          </w:tcPr>
          <w:p w14:paraId="74CEAE32"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550790902002</w:t>
            </w:r>
          </w:p>
          <w:p w14:paraId="37FDB711"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550790903001</w:t>
            </w:r>
          </w:p>
          <w:p w14:paraId="1B64C73E"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550791853001</w:t>
            </w:r>
          </w:p>
        </w:tc>
        <w:tc>
          <w:tcPr>
            <w:tcW w:w="871" w:type="dxa"/>
            <w:vAlign w:val="center"/>
          </w:tcPr>
          <w:p w14:paraId="043C549E"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B</w:t>
            </w:r>
          </w:p>
        </w:tc>
        <w:tc>
          <w:tcPr>
            <w:tcW w:w="4577" w:type="dxa"/>
            <w:tcBorders>
              <w:right w:val="nil"/>
            </w:tcBorders>
            <w:vAlign w:val="center"/>
          </w:tcPr>
          <w:p w14:paraId="1986E2A1" w14:textId="77777777" w:rsidR="008747FF" w:rsidRPr="004E4646" w:rsidRDefault="008747FF" w:rsidP="00BA323B">
            <w:pPr>
              <w:spacing w:line="240" w:lineRule="auto"/>
              <w:ind w:firstLine="0"/>
              <w:jc w:val="left"/>
              <w:rPr>
                <w:rFonts w:eastAsia="맑은 고딕" w:cs="Times New Roman"/>
                <w:sz w:val="20"/>
                <w:szCs w:val="20"/>
              </w:rPr>
            </w:pPr>
            <w:proofErr w:type="spellStart"/>
            <w:r w:rsidRPr="004E4646">
              <w:rPr>
                <w:rFonts w:eastAsia="맑은 고딕" w:cs="Times New Roman"/>
                <w:sz w:val="20"/>
                <w:szCs w:val="20"/>
              </w:rPr>
              <w:t>Rec_lei</w:t>
            </w:r>
            <w:proofErr w:type="spellEnd"/>
            <w:r w:rsidRPr="004E4646">
              <w:rPr>
                <w:rFonts w:eastAsia="맑은 고딕" w:cs="Times New Roman"/>
                <w:sz w:val="20"/>
                <w:szCs w:val="20"/>
              </w:rPr>
              <w:t xml:space="preserve"> (14), </w:t>
            </w:r>
            <w:proofErr w:type="spellStart"/>
            <w:r w:rsidRPr="004E4646">
              <w:rPr>
                <w:rFonts w:eastAsia="맑은 고딕" w:cs="Times New Roman"/>
                <w:sz w:val="20"/>
                <w:szCs w:val="20"/>
              </w:rPr>
              <w:t>Serv_trip</w:t>
            </w:r>
            <w:proofErr w:type="spellEnd"/>
            <w:r w:rsidRPr="004E4646">
              <w:rPr>
                <w:rFonts w:eastAsia="맑은 고딕" w:cs="Times New Roman"/>
                <w:sz w:val="20"/>
                <w:szCs w:val="20"/>
              </w:rPr>
              <w:t xml:space="preserve"> (12), </w:t>
            </w:r>
            <w:proofErr w:type="spellStart"/>
            <w:r w:rsidRPr="004E4646">
              <w:rPr>
                <w:rFonts w:eastAsia="맑은 고딕" w:cs="Times New Roman"/>
                <w:sz w:val="20"/>
                <w:szCs w:val="20"/>
              </w:rPr>
              <w:t>V_fr_rel</w:t>
            </w:r>
            <w:proofErr w:type="spellEnd"/>
            <w:r w:rsidRPr="004E4646">
              <w:rPr>
                <w:rFonts w:eastAsia="맑은 고딕" w:cs="Times New Roman"/>
                <w:sz w:val="20"/>
                <w:szCs w:val="20"/>
              </w:rPr>
              <w:t xml:space="preserve"> (10)</w:t>
            </w:r>
          </w:p>
        </w:tc>
      </w:tr>
      <w:tr w:rsidR="008747FF" w:rsidRPr="0038165F" w14:paraId="03968144" w14:textId="77777777" w:rsidTr="00BA323B">
        <w:trPr>
          <w:trHeight w:val="377"/>
          <w:jc w:val="center"/>
        </w:trPr>
        <w:tc>
          <w:tcPr>
            <w:tcW w:w="1798" w:type="dxa"/>
            <w:vMerge/>
            <w:tcBorders>
              <w:left w:val="nil"/>
            </w:tcBorders>
            <w:vAlign w:val="center"/>
          </w:tcPr>
          <w:p w14:paraId="2E973808" w14:textId="77777777" w:rsidR="008747FF" w:rsidRPr="004E4646" w:rsidRDefault="008747FF" w:rsidP="00BA323B">
            <w:pPr>
              <w:spacing w:line="240" w:lineRule="auto"/>
              <w:ind w:firstLine="0"/>
              <w:jc w:val="left"/>
              <w:rPr>
                <w:rFonts w:eastAsia="맑은 고딕" w:cs="Times New Roman"/>
                <w:sz w:val="20"/>
                <w:szCs w:val="20"/>
              </w:rPr>
            </w:pPr>
          </w:p>
        </w:tc>
        <w:tc>
          <w:tcPr>
            <w:tcW w:w="871" w:type="dxa"/>
            <w:vAlign w:val="center"/>
          </w:tcPr>
          <w:p w14:paraId="7A4D4DE4"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B’</w:t>
            </w:r>
          </w:p>
        </w:tc>
        <w:tc>
          <w:tcPr>
            <w:tcW w:w="4577" w:type="dxa"/>
            <w:tcBorders>
              <w:right w:val="nil"/>
            </w:tcBorders>
            <w:vAlign w:val="center"/>
          </w:tcPr>
          <w:p w14:paraId="02B20C82" w14:textId="77777777" w:rsidR="008747FF" w:rsidRPr="004E4646" w:rsidRDefault="008747FF" w:rsidP="00BA323B">
            <w:pPr>
              <w:spacing w:line="240" w:lineRule="auto"/>
              <w:ind w:firstLine="0"/>
              <w:jc w:val="left"/>
              <w:rPr>
                <w:rFonts w:eastAsia="맑은 고딕" w:cs="Times New Roman"/>
                <w:sz w:val="20"/>
                <w:szCs w:val="20"/>
              </w:rPr>
            </w:pPr>
            <w:proofErr w:type="spellStart"/>
            <w:r w:rsidRPr="004E4646">
              <w:rPr>
                <w:rFonts w:eastAsia="맑은 고딕" w:cs="Times New Roman"/>
                <w:sz w:val="20"/>
                <w:szCs w:val="20"/>
              </w:rPr>
              <w:t>Rec_lei</w:t>
            </w:r>
            <w:proofErr w:type="spellEnd"/>
            <w:r w:rsidRPr="004E4646">
              <w:rPr>
                <w:rFonts w:eastAsia="맑은 고딕" w:cs="Times New Roman"/>
                <w:sz w:val="20"/>
                <w:szCs w:val="20"/>
              </w:rPr>
              <w:t xml:space="preserve"> (16), </w:t>
            </w:r>
            <w:proofErr w:type="spellStart"/>
            <w:r w:rsidRPr="004E4646">
              <w:rPr>
                <w:rFonts w:eastAsia="맑은 고딕" w:cs="Times New Roman"/>
                <w:sz w:val="20"/>
                <w:szCs w:val="20"/>
              </w:rPr>
              <w:t>Serv_trip</w:t>
            </w:r>
            <w:proofErr w:type="spellEnd"/>
            <w:r w:rsidRPr="004E4646">
              <w:rPr>
                <w:rFonts w:eastAsia="맑은 고딕" w:cs="Times New Roman"/>
                <w:sz w:val="20"/>
                <w:szCs w:val="20"/>
              </w:rPr>
              <w:t xml:space="preserve"> (14), </w:t>
            </w:r>
            <w:proofErr w:type="spellStart"/>
            <w:r w:rsidRPr="004E4646">
              <w:rPr>
                <w:rFonts w:eastAsia="맑은 고딕" w:cs="Times New Roman"/>
                <w:sz w:val="20"/>
                <w:szCs w:val="20"/>
              </w:rPr>
              <w:t>V_fr_rel</w:t>
            </w:r>
            <w:proofErr w:type="spellEnd"/>
            <w:r w:rsidRPr="004E4646">
              <w:rPr>
                <w:rFonts w:eastAsia="맑은 고딕" w:cs="Times New Roman"/>
                <w:sz w:val="20"/>
                <w:szCs w:val="20"/>
              </w:rPr>
              <w:t xml:space="preserve"> (12)</w:t>
            </w:r>
          </w:p>
        </w:tc>
      </w:tr>
      <w:tr w:rsidR="008747FF" w:rsidRPr="0038165F" w14:paraId="1F9A3AE7" w14:textId="77777777" w:rsidTr="00BA323B">
        <w:trPr>
          <w:trHeight w:val="1142"/>
          <w:jc w:val="center"/>
        </w:trPr>
        <w:tc>
          <w:tcPr>
            <w:tcW w:w="1798" w:type="dxa"/>
            <w:vMerge w:val="restart"/>
            <w:tcBorders>
              <w:left w:val="nil"/>
            </w:tcBorders>
            <w:vAlign w:val="center"/>
          </w:tcPr>
          <w:p w14:paraId="3FE9BD5C"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lastRenderedPageBreak/>
              <w:t>550790141001</w:t>
            </w:r>
          </w:p>
          <w:p w14:paraId="051250FA"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550790144001</w:t>
            </w:r>
          </w:p>
          <w:p w14:paraId="2AB933DB"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550790146001</w:t>
            </w:r>
          </w:p>
          <w:p w14:paraId="1E071268"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550790146002</w:t>
            </w:r>
          </w:p>
          <w:p w14:paraId="1059DBF4"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550790147002</w:t>
            </w:r>
          </w:p>
          <w:p w14:paraId="6257CDA5"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550791863001</w:t>
            </w:r>
          </w:p>
          <w:p w14:paraId="5D792102"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550791863002</w:t>
            </w:r>
          </w:p>
          <w:p w14:paraId="0AF4436A"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550791864001</w:t>
            </w:r>
          </w:p>
          <w:p w14:paraId="57CAEC62"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550791864002</w:t>
            </w:r>
          </w:p>
        </w:tc>
        <w:tc>
          <w:tcPr>
            <w:tcW w:w="871" w:type="dxa"/>
            <w:vAlign w:val="center"/>
          </w:tcPr>
          <w:p w14:paraId="1EDB5241"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C</w:t>
            </w:r>
          </w:p>
        </w:tc>
        <w:tc>
          <w:tcPr>
            <w:tcW w:w="4577" w:type="dxa"/>
            <w:tcBorders>
              <w:right w:val="nil"/>
            </w:tcBorders>
            <w:vAlign w:val="center"/>
          </w:tcPr>
          <w:p w14:paraId="5EEF5B9B"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 xml:space="preserve">Work (182), </w:t>
            </w:r>
            <w:proofErr w:type="spellStart"/>
            <w:r w:rsidRPr="004E4646">
              <w:rPr>
                <w:rFonts w:eastAsia="맑은 고딕" w:cs="Times New Roman"/>
                <w:sz w:val="20"/>
                <w:szCs w:val="20"/>
              </w:rPr>
              <w:t>Large_shop</w:t>
            </w:r>
            <w:proofErr w:type="spellEnd"/>
            <w:r w:rsidRPr="004E4646">
              <w:rPr>
                <w:rFonts w:eastAsia="맑은 고딕" w:cs="Times New Roman"/>
                <w:sz w:val="20"/>
                <w:szCs w:val="20"/>
              </w:rPr>
              <w:t xml:space="preserve"> (166), Meals (107)</w:t>
            </w:r>
          </w:p>
        </w:tc>
      </w:tr>
      <w:tr w:rsidR="008747FF" w:rsidRPr="0038165F" w14:paraId="2E3FBA83" w14:textId="77777777" w:rsidTr="00BA323B">
        <w:trPr>
          <w:trHeight w:val="1142"/>
          <w:jc w:val="center"/>
        </w:trPr>
        <w:tc>
          <w:tcPr>
            <w:tcW w:w="1798" w:type="dxa"/>
            <w:vMerge/>
            <w:tcBorders>
              <w:left w:val="nil"/>
            </w:tcBorders>
            <w:vAlign w:val="center"/>
          </w:tcPr>
          <w:p w14:paraId="7AD2717A" w14:textId="77777777" w:rsidR="008747FF" w:rsidRPr="004E4646" w:rsidRDefault="008747FF" w:rsidP="00BA323B">
            <w:pPr>
              <w:spacing w:line="240" w:lineRule="auto"/>
              <w:ind w:firstLine="0"/>
              <w:jc w:val="left"/>
              <w:rPr>
                <w:rFonts w:eastAsia="맑은 고딕" w:cs="Times New Roman"/>
                <w:sz w:val="20"/>
                <w:szCs w:val="20"/>
              </w:rPr>
            </w:pPr>
          </w:p>
        </w:tc>
        <w:tc>
          <w:tcPr>
            <w:tcW w:w="871" w:type="dxa"/>
            <w:vAlign w:val="center"/>
          </w:tcPr>
          <w:p w14:paraId="7658530C"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C’</w:t>
            </w:r>
          </w:p>
        </w:tc>
        <w:tc>
          <w:tcPr>
            <w:tcW w:w="4577" w:type="dxa"/>
            <w:tcBorders>
              <w:right w:val="nil"/>
            </w:tcBorders>
            <w:vAlign w:val="center"/>
          </w:tcPr>
          <w:p w14:paraId="3576EBC5"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 xml:space="preserve">Work (165), </w:t>
            </w:r>
            <w:proofErr w:type="spellStart"/>
            <w:r w:rsidRPr="004E4646">
              <w:rPr>
                <w:rFonts w:eastAsia="맑은 고딕" w:cs="Times New Roman"/>
                <w:sz w:val="20"/>
                <w:szCs w:val="20"/>
              </w:rPr>
              <w:t>Large_shop</w:t>
            </w:r>
            <w:proofErr w:type="spellEnd"/>
            <w:r w:rsidRPr="004E4646">
              <w:rPr>
                <w:rFonts w:eastAsia="맑은 고딕" w:cs="Times New Roman"/>
                <w:sz w:val="20"/>
                <w:szCs w:val="20"/>
              </w:rPr>
              <w:t xml:space="preserve"> (116), Meals (90)</w:t>
            </w:r>
          </w:p>
        </w:tc>
      </w:tr>
      <w:tr w:rsidR="008747FF" w:rsidRPr="0038165F" w14:paraId="704EDA6A" w14:textId="77777777" w:rsidTr="00BA323B">
        <w:trPr>
          <w:trHeight w:val="374"/>
          <w:jc w:val="center"/>
        </w:trPr>
        <w:tc>
          <w:tcPr>
            <w:tcW w:w="1798" w:type="dxa"/>
            <w:vMerge w:val="restart"/>
            <w:tcBorders>
              <w:left w:val="nil"/>
            </w:tcBorders>
            <w:vAlign w:val="center"/>
          </w:tcPr>
          <w:p w14:paraId="5DE2F42D"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550799800001</w:t>
            </w:r>
          </w:p>
        </w:tc>
        <w:tc>
          <w:tcPr>
            <w:tcW w:w="871" w:type="dxa"/>
            <w:vAlign w:val="center"/>
          </w:tcPr>
          <w:p w14:paraId="66BE5237"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D</w:t>
            </w:r>
          </w:p>
        </w:tc>
        <w:tc>
          <w:tcPr>
            <w:tcW w:w="4577" w:type="dxa"/>
            <w:tcBorders>
              <w:right w:val="nil"/>
            </w:tcBorders>
            <w:vAlign w:val="center"/>
          </w:tcPr>
          <w:p w14:paraId="2E64E917" w14:textId="77777777" w:rsidR="008747FF" w:rsidRPr="004E4646" w:rsidRDefault="008747FF" w:rsidP="00BA323B">
            <w:pPr>
              <w:spacing w:line="240" w:lineRule="auto"/>
              <w:ind w:firstLine="0"/>
              <w:jc w:val="left"/>
              <w:rPr>
                <w:rFonts w:eastAsia="맑은 고딕" w:cs="Times New Roman"/>
                <w:sz w:val="20"/>
                <w:szCs w:val="20"/>
              </w:rPr>
            </w:pPr>
            <w:proofErr w:type="spellStart"/>
            <w:r w:rsidRPr="004E4646">
              <w:rPr>
                <w:rFonts w:eastAsia="맑은 고딕" w:cs="Times New Roman"/>
                <w:sz w:val="20"/>
                <w:szCs w:val="20"/>
              </w:rPr>
              <w:t>Rec_lei</w:t>
            </w:r>
            <w:proofErr w:type="spellEnd"/>
            <w:r w:rsidRPr="004E4646">
              <w:rPr>
                <w:rFonts w:eastAsia="맑은 고딕" w:cs="Times New Roman"/>
                <w:sz w:val="20"/>
                <w:szCs w:val="20"/>
              </w:rPr>
              <w:t xml:space="preserve"> (53), </w:t>
            </w:r>
            <w:proofErr w:type="spellStart"/>
            <w:r w:rsidRPr="004E4646">
              <w:rPr>
                <w:rFonts w:eastAsia="맑은 고딕" w:cs="Times New Roman"/>
                <w:sz w:val="20"/>
                <w:szCs w:val="20"/>
              </w:rPr>
              <w:t>Serv_trip</w:t>
            </w:r>
            <w:proofErr w:type="spellEnd"/>
            <w:r w:rsidRPr="004E4646">
              <w:rPr>
                <w:rFonts w:eastAsia="맑은 고딕" w:cs="Times New Roman"/>
                <w:sz w:val="20"/>
                <w:szCs w:val="20"/>
              </w:rPr>
              <w:t xml:space="preserve"> (41), </w:t>
            </w:r>
            <w:proofErr w:type="spellStart"/>
            <w:r w:rsidRPr="004E4646">
              <w:rPr>
                <w:rFonts w:eastAsia="맑은 고딕" w:cs="Times New Roman"/>
                <w:sz w:val="20"/>
                <w:szCs w:val="20"/>
              </w:rPr>
              <w:t>V_fr_rel</w:t>
            </w:r>
            <w:proofErr w:type="spellEnd"/>
            <w:r w:rsidRPr="004E4646">
              <w:rPr>
                <w:rFonts w:eastAsia="맑은 고딕" w:cs="Times New Roman"/>
                <w:sz w:val="20"/>
                <w:szCs w:val="20"/>
              </w:rPr>
              <w:t xml:space="preserve"> (37)</w:t>
            </w:r>
          </w:p>
        </w:tc>
      </w:tr>
      <w:tr w:rsidR="008747FF" w:rsidRPr="0038165F" w14:paraId="009F6A21" w14:textId="77777777" w:rsidTr="00BA323B">
        <w:trPr>
          <w:trHeight w:val="376"/>
          <w:jc w:val="center"/>
        </w:trPr>
        <w:tc>
          <w:tcPr>
            <w:tcW w:w="1798" w:type="dxa"/>
            <w:vMerge/>
            <w:tcBorders>
              <w:left w:val="nil"/>
            </w:tcBorders>
            <w:vAlign w:val="center"/>
          </w:tcPr>
          <w:p w14:paraId="1C1E0427" w14:textId="77777777" w:rsidR="008747FF" w:rsidRPr="004E4646" w:rsidRDefault="008747FF" w:rsidP="00BA323B">
            <w:pPr>
              <w:spacing w:line="240" w:lineRule="auto"/>
              <w:ind w:firstLine="0"/>
              <w:jc w:val="left"/>
              <w:rPr>
                <w:rFonts w:eastAsia="맑은 고딕" w:cs="Times New Roman"/>
                <w:sz w:val="20"/>
                <w:szCs w:val="20"/>
              </w:rPr>
            </w:pPr>
          </w:p>
        </w:tc>
        <w:tc>
          <w:tcPr>
            <w:tcW w:w="871" w:type="dxa"/>
            <w:vAlign w:val="center"/>
          </w:tcPr>
          <w:p w14:paraId="46921885"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D’</w:t>
            </w:r>
          </w:p>
        </w:tc>
        <w:tc>
          <w:tcPr>
            <w:tcW w:w="4577" w:type="dxa"/>
            <w:tcBorders>
              <w:right w:val="nil"/>
            </w:tcBorders>
            <w:vAlign w:val="center"/>
          </w:tcPr>
          <w:p w14:paraId="6DC383AD" w14:textId="77777777" w:rsidR="008747FF" w:rsidRPr="004E4646" w:rsidRDefault="008747FF" w:rsidP="00BA323B">
            <w:pPr>
              <w:spacing w:line="240" w:lineRule="auto"/>
              <w:ind w:firstLine="0"/>
              <w:jc w:val="left"/>
              <w:rPr>
                <w:rFonts w:eastAsia="맑은 고딕" w:cs="Times New Roman"/>
                <w:sz w:val="20"/>
                <w:szCs w:val="20"/>
              </w:rPr>
            </w:pPr>
            <w:proofErr w:type="spellStart"/>
            <w:r w:rsidRPr="004E4646">
              <w:rPr>
                <w:rFonts w:eastAsia="맑은 고딕" w:cs="Times New Roman"/>
                <w:sz w:val="20"/>
                <w:szCs w:val="20"/>
              </w:rPr>
              <w:t>Rec_lei</w:t>
            </w:r>
            <w:proofErr w:type="spellEnd"/>
            <w:r w:rsidRPr="004E4646">
              <w:rPr>
                <w:rFonts w:eastAsia="맑은 고딕" w:cs="Times New Roman"/>
                <w:sz w:val="20"/>
                <w:szCs w:val="20"/>
              </w:rPr>
              <w:t xml:space="preserve"> (30), </w:t>
            </w:r>
            <w:proofErr w:type="spellStart"/>
            <w:r w:rsidRPr="004E4646">
              <w:rPr>
                <w:rFonts w:eastAsia="맑은 고딕" w:cs="Times New Roman"/>
                <w:sz w:val="20"/>
                <w:szCs w:val="20"/>
              </w:rPr>
              <w:t>Serv_trip</w:t>
            </w:r>
            <w:proofErr w:type="spellEnd"/>
            <w:r w:rsidRPr="004E4646">
              <w:rPr>
                <w:rFonts w:eastAsia="맑은 고딕" w:cs="Times New Roman"/>
                <w:sz w:val="20"/>
                <w:szCs w:val="20"/>
              </w:rPr>
              <w:t xml:space="preserve"> (24), </w:t>
            </w:r>
            <w:proofErr w:type="spellStart"/>
            <w:r w:rsidRPr="004E4646">
              <w:rPr>
                <w:rFonts w:eastAsia="맑은 고딕" w:cs="Times New Roman"/>
                <w:sz w:val="20"/>
                <w:szCs w:val="20"/>
              </w:rPr>
              <w:t>V_fr_rel</w:t>
            </w:r>
            <w:proofErr w:type="spellEnd"/>
            <w:r w:rsidRPr="004E4646">
              <w:rPr>
                <w:rFonts w:eastAsia="맑은 고딕" w:cs="Times New Roman"/>
                <w:sz w:val="20"/>
                <w:szCs w:val="20"/>
              </w:rPr>
              <w:t xml:space="preserve"> (21)</w:t>
            </w:r>
          </w:p>
        </w:tc>
      </w:tr>
      <w:tr w:rsidR="008747FF" w:rsidRPr="0038165F" w14:paraId="37B54A35" w14:textId="77777777" w:rsidTr="00BA323B">
        <w:trPr>
          <w:trHeight w:val="376"/>
          <w:jc w:val="center"/>
        </w:trPr>
        <w:tc>
          <w:tcPr>
            <w:tcW w:w="1798" w:type="dxa"/>
            <w:vMerge w:val="restart"/>
            <w:tcBorders>
              <w:left w:val="nil"/>
            </w:tcBorders>
            <w:vAlign w:val="center"/>
          </w:tcPr>
          <w:p w14:paraId="7EB72536"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550791101001</w:t>
            </w:r>
          </w:p>
          <w:p w14:paraId="531B95C8"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550791101002</w:t>
            </w:r>
          </w:p>
          <w:p w14:paraId="644E0720"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550791101003</w:t>
            </w:r>
          </w:p>
        </w:tc>
        <w:tc>
          <w:tcPr>
            <w:tcW w:w="871" w:type="dxa"/>
            <w:vAlign w:val="center"/>
          </w:tcPr>
          <w:p w14:paraId="20743EED"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E</w:t>
            </w:r>
          </w:p>
        </w:tc>
        <w:tc>
          <w:tcPr>
            <w:tcW w:w="4577" w:type="dxa"/>
            <w:tcBorders>
              <w:right w:val="nil"/>
            </w:tcBorders>
            <w:vAlign w:val="center"/>
          </w:tcPr>
          <w:p w14:paraId="269EDDF2" w14:textId="77777777" w:rsidR="008747FF" w:rsidRPr="004E4646" w:rsidRDefault="008747FF" w:rsidP="00BA323B">
            <w:pPr>
              <w:spacing w:line="240" w:lineRule="auto"/>
              <w:ind w:firstLine="0"/>
              <w:jc w:val="left"/>
              <w:rPr>
                <w:rFonts w:eastAsia="맑은 고딕" w:cs="Times New Roman"/>
                <w:sz w:val="20"/>
                <w:szCs w:val="20"/>
              </w:rPr>
            </w:pPr>
            <w:proofErr w:type="spellStart"/>
            <w:r w:rsidRPr="004E4646">
              <w:rPr>
                <w:rFonts w:eastAsia="맑은 고딕" w:cs="Times New Roman"/>
                <w:sz w:val="20"/>
                <w:szCs w:val="20"/>
              </w:rPr>
              <w:t>Rec_lei</w:t>
            </w:r>
            <w:proofErr w:type="spellEnd"/>
            <w:r w:rsidRPr="004E4646">
              <w:rPr>
                <w:rFonts w:eastAsia="맑은 고딕" w:cs="Times New Roman"/>
                <w:sz w:val="20"/>
                <w:szCs w:val="20"/>
              </w:rPr>
              <w:t xml:space="preserve"> (21), </w:t>
            </w:r>
            <w:proofErr w:type="spellStart"/>
            <w:r w:rsidRPr="004E4646">
              <w:rPr>
                <w:rFonts w:eastAsia="맑은 고딕" w:cs="Times New Roman"/>
                <w:sz w:val="20"/>
                <w:szCs w:val="20"/>
              </w:rPr>
              <w:t>Large_shop</w:t>
            </w:r>
            <w:proofErr w:type="spellEnd"/>
            <w:r w:rsidRPr="004E4646">
              <w:rPr>
                <w:rFonts w:eastAsia="맑은 고딕" w:cs="Times New Roman"/>
                <w:sz w:val="20"/>
                <w:szCs w:val="20"/>
              </w:rPr>
              <w:t xml:space="preserve"> (21), </w:t>
            </w:r>
            <w:proofErr w:type="spellStart"/>
            <w:r w:rsidRPr="004E4646">
              <w:rPr>
                <w:rFonts w:eastAsia="맑은 고딕" w:cs="Times New Roman"/>
                <w:sz w:val="20"/>
                <w:szCs w:val="20"/>
              </w:rPr>
              <w:t>Serv_trip</w:t>
            </w:r>
            <w:proofErr w:type="spellEnd"/>
            <w:r w:rsidRPr="004E4646">
              <w:rPr>
                <w:rFonts w:eastAsia="맑은 고딕" w:cs="Times New Roman"/>
                <w:sz w:val="20"/>
                <w:szCs w:val="20"/>
              </w:rPr>
              <w:t xml:space="preserve"> (18)</w:t>
            </w:r>
          </w:p>
        </w:tc>
      </w:tr>
      <w:tr w:rsidR="008747FF" w:rsidRPr="0038165F" w14:paraId="0B0451AE" w14:textId="77777777" w:rsidTr="00BA323B">
        <w:trPr>
          <w:trHeight w:val="374"/>
          <w:jc w:val="center"/>
        </w:trPr>
        <w:tc>
          <w:tcPr>
            <w:tcW w:w="1798" w:type="dxa"/>
            <w:vMerge/>
            <w:tcBorders>
              <w:left w:val="nil"/>
            </w:tcBorders>
            <w:vAlign w:val="center"/>
          </w:tcPr>
          <w:p w14:paraId="40EC9D0F" w14:textId="77777777" w:rsidR="008747FF" w:rsidRPr="004E4646" w:rsidRDefault="008747FF" w:rsidP="00BA323B">
            <w:pPr>
              <w:spacing w:line="240" w:lineRule="auto"/>
              <w:ind w:firstLine="0"/>
              <w:jc w:val="left"/>
              <w:rPr>
                <w:rFonts w:eastAsia="맑은 고딕" w:cs="Times New Roman"/>
                <w:sz w:val="20"/>
                <w:szCs w:val="20"/>
              </w:rPr>
            </w:pPr>
          </w:p>
        </w:tc>
        <w:tc>
          <w:tcPr>
            <w:tcW w:w="871" w:type="dxa"/>
            <w:vAlign w:val="center"/>
          </w:tcPr>
          <w:p w14:paraId="50521F11"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E’</w:t>
            </w:r>
          </w:p>
        </w:tc>
        <w:tc>
          <w:tcPr>
            <w:tcW w:w="4577" w:type="dxa"/>
            <w:tcBorders>
              <w:right w:val="nil"/>
            </w:tcBorders>
            <w:vAlign w:val="center"/>
          </w:tcPr>
          <w:p w14:paraId="797EA81D" w14:textId="77777777" w:rsidR="008747FF" w:rsidRPr="004E4646" w:rsidRDefault="008747FF" w:rsidP="00BA323B">
            <w:pPr>
              <w:spacing w:line="240" w:lineRule="auto"/>
              <w:ind w:firstLine="0"/>
              <w:jc w:val="left"/>
              <w:rPr>
                <w:rFonts w:eastAsia="맑은 고딕" w:cs="Times New Roman"/>
                <w:sz w:val="20"/>
                <w:szCs w:val="20"/>
              </w:rPr>
            </w:pPr>
            <w:proofErr w:type="spellStart"/>
            <w:r w:rsidRPr="004E4646">
              <w:rPr>
                <w:rFonts w:eastAsia="맑은 고딕" w:cs="Times New Roman"/>
                <w:sz w:val="20"/>
                <w:szCs w:val="20"/>
              </w:rPr>
              <w:t>Rec_lei</w:t>
            </w:r>
            <w:proofErr w:type="spellEnd"/>
            <w:r w:rsidRPr="004E4646">
              <w:rPr>
                <w:rFonts w:eastAsia="맑은 고딕" w:cs="Times New Roman"/>
                <w:sz w:val="20"/>
                <w:szCs w:val="20"/>
              </w:rPr>
              <w:t xml:space="preserve"> (17), </w:t>
            </w:r>
            <w:proofErr w:type="spellStart"/>
            <w:r w:rsidRPr="004E4646">
              <w:rPr>
                <w:rFonts w:eastAsia="맑은 고딕" w:cs="Times New Roman"/>
                <w:sz w:val="20"/>
                <w:szCs w:val="20"/>
              </w:rPr>
              <w:t>Serv_trip</w:t>
            </w:r>
            <w:proofErr w:type="spellEnd"/>
            <w:r w:rsidRPr="004E4646">
              <w:rPr>
                <w:rFonts w:eastAsia="맑은 고딕" w:cs="Times New Roman"/>
                <w:sz w:val="20"/>
                <w:szCs w:val="20"/>
              </w:rPr>
              <w:t xml:space="preserve"> (15), </w:t>
            </w:r>
            <w:proofErr w:type="spellStart"/>
            <w:r w:rsidRPr="004E4646">
              <w:rPr>
                <w:rFonts w:eastAsia="맑은 고딕" w:cs="Times New Roman"/>
                <w:sz w:val="20"/>
                <w:szCs w:val="20"/>
              </w:rPr>
              <w:t>V_fr_rel</w:t>
            </w:r>
            <w:proofErr w:type="spellEnd"/>
            <w:r w:rsidRPr="004E4646">
              <w:rPr>
                <w:rFonts w:eastAsia="맑은 고딕" w:cs="Times New Roman"/>
                <w:sz w:val="20"/>
                <w:szCs w:val="20"/>
              </w:rPr>
              <w:t xml:space="preserve"> (13)</w:t>
            </w:r>
          </w:p>
        </w:tc>
      </w:tr>
      <w:tr w:rsidR="008747FF" w:rsidRPr="0038165F" w14:paraId="39E181FC" w14:textId="77777777" w:rsidTr="00BA323B">
        <w:trPr>
          <w:trHeight w:val="376"/>
          <w:jc w:val="center"/>
        </w:trPr>
        <w:tc>
          <w:tcPr>
            <w:tcW w:w="1798" w:type="dxa"/>
            <w:vMerge w:val="restart"/>
            <w:tcBorders>
              <w:left w:val="nil"/>
            </w:tcBorders>
            <w:vAlign w:val="center"/>
          </w:tcPr>
          <w:p w14:paraId="3FBE3E7A"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550790216001</w:t>
            </w:r>
          </w:p>
          <w:p w14:paraId="006FA5FE"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550790217005</w:t>
            </w:r>
          </w:p>
        </w:tc>
        <w:tc>
          <w:tcPr>
            <w:tcW w:w="871" w:type="dxa"/>
            <w:vAlign w:val="center"/>
          </w:tcPr>
          <w:p w14:paraId="563FA251"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F</w:t>
            </w:r>
          </w:p>
        </w:tc>
        <w:tc>
          <w:tcPr>
            <w:tcW w:w="4577" w:type="dxa"/>
            <w:tcBorders>
              <w:right w:val="nil"/>
            </w:tcBorders>
            <w:vAlign w:val="center"/>
          </w:tcPr>
          <w:p w14:paraId="6242DB3C" w14:textId="77777777" w:rsidR="008747FF" w:rsidRPr="004E4646" w:rsidRDefault="008747FF" w:rsidP="00BA323B">
            <w:pPr>
              <w:spacing w:line="240" w:lineRule="auto"/>
              <w:ind w:firstLine="0"/>
              <w:jc w:val="left"/>
              <w:rPr>
                <w:rFonts w:eastAsia="맑은 고딕" w:cs="Times New Roman"/>
                <w:sz w:val="20"/>
                <w:szCs w:val="20"/>
              </w:rPr>
            </w:pPr>
            <w:proofErr w:type="spellStart"/>
            <w:r w:rsidRPr="004E4646">
              <w:rPr>
                <w:rFonts w:eastAsia="맑은 고딕" w:cs="Times New Roman"/>
                <w:sz w:val="20"/>
                <w:szCs w:val="20"/>
              </w:rPr>
              <w:t>Rec_lei</w:t>
            </w:r>
            <w:proofErr w:type="spellEnd"/>
            <w:r w:rsidRPr="004E4646">
              <w:rPr>
                <w:rFonts w:eastAsia="맑은 고딕" w:cs="Times New Roman"/>
                <w:sz w:val="20"/>
                <w:szCs w:val="20"/>
              </w:rPr>
              <w:t xml:space="preserve"> (6), </w:t>
            </w:r>
            <w:proofErr w:type="spellStart"/>
            <w:r w:rsidRPr="004E4646">
              <w:rPr>
                <w:rFonts w:eastAsia="맑은 고딕" w:cs="Times New Roman"/>
                <w:sz w:val="20"/>
                <w:szCs w:val="20"/>
              </w:rPr>
              <w:t>Serv_trip</w:t>
            </w:r>
            <w:proofErr w:type="spellEnd"/>
            <w:r w:rsidRPr="004E4646">
              <w:rPr>
                <w:rFonts w:eastAsia="맑은 고딕" w:cs="Times New Roman"/>
                <w:sz w:val="20"/>
                <w:szCs w:val="20"/>
              </w:rPr>
              <w:t xml:space="preserve"> (5), </w:t>
            </w:r>
            <w:proofErr w:type="spellStart"/>
            <w:r w:rsidRPr="004E4646">
              <w:rPr>
                <w:rFonts w:eastAsia="맑은 고딕" w:cs="Times New Roman"/>
                <w:sz w:val="20"/>
                <w:szCs w:val="20"/>
              </w:rPr>
              <w:t>V_fr_rel</w:t>
            </w:r>
            <w:proofErr w:type="spellEnd"/>
            <w:r w:rsidRPr="004E4646">
              <w:rPr>
                <w:rFonts w:eastAsia="맑은 고딕" w:cs="Times New Roman"/>
                <w:sz w:val="20"/>
                <w:szCs w:val="20"/>
              </w:rPr>
              <w:t xml:space="preserve"> (4)</w:t>
            </w:r>
          </w:p>
        </w:tc>
      </w:tr>
      <w:tr w:rsidR="008747FF" w:rsidRPr="0038165F" w14:paraId="72D7C074" w14:textId="77777777" w:rsidTr="00BA323B">
        <w:trPr>
          <w:trHeight w:val="376"/>
          <w:jc w:val="center"/>
        </w:trPr>
        <w:tc>
          <w:tcPr>
            <w:tcW w:w="1798" w:type="dxa"/>
            <w:vMerge/>
            <w:tcBorders>
              <w:left w:val="nil"/>
            </w:tcBorders>
            <w:vAlign w:val="center"/>
          </w:tcPr>
          <w:p w14:paraId="1B447DAF" w14:textId="77777777" w:rsidR="008747FF" w:rsidRPr="004E4646" w:rsidRDefault="008747FF" w:rsidP="00BA323B">
            <w:pPr>
              <w:spacing w:line="240" w:lineRule="auto"/>
              <w:ind w:firstLine="0"/>
              <w:jc w:val="left"/>
              <w:rPr>
                <w:rFonts w:eastAsia="맑은 고딕" w:cs="Times New Roman"/>
                <w:sz w:val="20"/>
                <w:szCs w:val="20"/>
              </w:rPr>
            </w:pPr>
          </w:p>
        </w:tc>
        <w:tc>
          <w:tcPr>
            <w:tcW w:w="871" w:type="dxa"/>
            <w:vAlign w:val="center"/>
          </w:tcPr>
          <w:p w14:paraId="2D9673F3" w14:textId="77777777" w:rsidR="008747FF" w:rsidRPr="004E4646" w:rsidRDefault="008747FF" w:rsidP="00BA323B">
            <w:pPr>
              <w:spacing w:line="240" w:lineRule="auto"/>
              <w:ind w:firstLine="0"/>
              <w:jc w:val="left"/>
              <w:rPr>
                <w:rFonts w:eastAsia="맑은 고딕" w:cs="Times New Roman"/>
                <w:sz w:val="20"/>
                <w:szCs w:val="20"/>
              </w:rPr>
            </w:pPr>
            <w:r w:rsidRPr="004E4646">
              <w:rPr>
                <w:rFonts w:eastAsia="맑은 고딕" w:cs="Times New Roman"/>
                <w:sz w:val="20"/>
                <w:szCs w:val="20"/>
              </w:rPr>
              <w:t>F’</w:t>
            </w:r>
          </w:p>
        </w:tc>
        <w:tc>
          <w:tcPr>
            <w:tcW w:w="4577" w:type="dxa"/>
            <w:tcBorders>
              <w:right w:val="nil"/>
            </w:tcBorders>
            <w:vAlign w:val="center"/>
          </w:tcPr>
          <w:p w14:paraId="7FEAEECA" w14:textId="77777777" w:rsidR="008747FF" w:rsidRPr="004E4646" w:rsidRDefault="008747FF" w:rsidP="00BA323B">
            <w:pPr>
              <w:spacing w:line="240" w:lineRule="auto"/>
              <w:ind w:firstLine="0"/>
              <w:jc w:val="left"/>
              <w:rPr>
                <w:rFonts w:eastAsia="맑은 고딕" w:cs="Times New Roman"/>
                <w:sz w:val="20"/>
                <w:szCs w:val="20"/>
              </w:rPr>
            </w:pPr>
            <w:proofErr w:type="spellStart"/>
            <w:r w:rsidRPr="004E4646">
              <w:rPr>
                <w:rFonts w:eastAsia="맑은 고딕" w:cs="Times New Roman"/>
                <w:sz w:val="20"/>
                <w:szCs w:val="20"/>
              </w:rPr>
              <w:t>Rec_lei</w:t>
            </w:r>
            <w:proofErr w:type="spellEnd"/>
            <w:r w:rsidRPr="004E4646">
              <w:rPr>
                <w:rFonts w:eastAsia="맑은 고딕" w:cs="Times New Roman"/>
                <w:sz w:val="20"/>
                <w:szCs w:val="20"/>
              </w:rPr>
              <w:t xml:space="preserve"> (5), </w:t>
            </w:r>
            <w:proofErr w:type="spellStart"/>
            <w:r w:rsidRPr="004E4646">
              <w:rPr>
                <w:rFonts w:eastAsia="맑은 고딕" w:cs="Times New Roman"/>
                <w:sz w:val="20"/>
                <w:szCs w:val="20"/>
              </w:rPr>
              <w:t>Serv_trip</w:t>
            </w:r>
            <w:proofErr w:type="spellEnd"/>
            <w:r w:rsidRPr="004E4646">
              <w:rPr>
                <w:rFonts w:eastAsia="맑은 고딕" w:cs="Times New Roman"/>
                <w:sz w:val="20"/>
                <w:szCs w:val="20"/>
              </w:rPr>
              <w:t xml:space="preserve"> (4), </w:t>
            </w:r>
            <w:proofErr w:type="spellStart"/>
            <w:r w:rsidRPr="004E4646">
              <w:rPr>
                <w:rFonts w:eastAsia="맑은 고딕" w:cs="Times New Roman"/>
                <w:sz w:val="20"/>
                <w:szCs w:val="20"/>
              </w:rPr>
              <w:t>V_fr_rel</w:t>
            </w:r>
            <w:proofErr w:type="spellEnd"/>
            <w:r w:rsidRPr="004E4646">
              <w:rPr>
                <w:rFonts w:eastAsia="맑은 고딕" w:cs="Times New Roman"/>
                <w:sz w:val="20"/>
                <w:szCs w:val="20"/>
              </w:rPr>
              <w:t xml:space="preserve"> (4)</w:t>
            </w:r>
          </w:p>
        </w:tc>
      </w:tr>
    </w:tbl>
    <w:p w14:paraId="5161273E" w14:textId="77777777" w:rsidR="008747FF" w:rsidRDefault="008747FF" w:rsidP="00303E50"/>
    <w:p w14:paraId="59C97A6A" w14:textId="129512CE" w:rsidR="007F5DFB" w:rsidRDefault="00303E50" w:rsidP="00122C30">
      <w:r>
        <w:t>Comparing the COVID-19 case maps of the study area (Census tract level) with the trip destination pattern (</w:t>
      </w:r>
      <w:r>
        <w:rPr>
          <w:rFonts w:hint="eastAsia"/>
        </w:rPr>
        <w:t>CBG</w:t>
      </w:r>
      <w:r>
        <w:t xml:space="preserve"> level)</w:t>
      </w:r>
      <w:r w:rsidR="005C7E5D">
        <w:rPr>
          <w:rFonts w:hint="eastAsia"/>
        </w:rPr>
        <w:t xml:space="preserve"> in subset maps in Figure 9</w:t>
      </w:r>
      <w:r>
        <w:t xml:space="preserve"> reveals that in areas with high case numbers, the number of trips was also high in some instances. However, there were also cases where trip counts were lower than expected in high-case areas, and vice versa. This discrepancy underscores the importance of considering travel when designing policies to curb disease spread, emphasizing that reliance on COVID-19 record data alone is insufficient and that the spatiotemporal risk of exposure should be assessed by considering travel patterns.</w:t>
      </w:r>
    </w:p>
    <w:p w14:paraId="243D061C" w14:textId="176A0685" w:rsidR="00863C82" w:rsidRDefault="00303E50" w:rsidP="00E207BA">
      <w:r>
        <w:t xml:space="preserve">Figure 10 illustrates the travel patterns of specific age groups during the 1st and 2nd periods </w:t>
      </w:r>
      <w:r w:rsidR="003F4DF3">
        <w:rPr>
          <w:rFonts w:hint="eastAsia"/>
        </w:rPr>
        <w:t>departing from</w:t>
      </w:r>
      <w:r w:rsidR="006619C7">
        <w:rPr>
          <w:rFonts w:hint="eastAsia"/>
        </w:rPr>
        <w:t xml:space="preserve"> two</w:t>
      </w:r>
      <w:r>
        <w:t xml:space="preserve"> CBGs: 550791863001 and 550791863002 (Census tract: 55079186300), which recorded the highest COVID-19 infections in both periods. The population</w:t>
      </w:r>
      <w:r w:rsidR="00854D03">
        <w:rPr>
          <w:rFonts w:hint="eastAsia"/>
        </w:rPr>
        <w:t xml:space="preserve"> for each age group</w:t>
      </w:r>
      <w:r>
        <w:t xml:space="preserve"> in these CBGs in 2020 was </w:t>
      </w:r>
      <w:proofErr w:type="gramStart"/>
      <w:r>
        <w:t>child</w:t>
      </w:r>
      <w:proofErr w:type="gramEnd"/>
      <w:r>
        <w:t>: 62, teen: 298, adult: 2323, mid-adult: 1573, seniors: 168, and</w:t>
      </w:r>
      <w:r w:rsidR="009E342C">
        <w:rPr>
          <w:rFonts w:hint="eastAsia"/>
        </w:rPr>
        <w:t xml:space="preserve"> c</w:t>
      </w:r>
      <w:r>
        <w:t>hild: 128, teen: 288, adult: 2270, mid-adult: 1653, seniors: 207</w:t>
      </w:r>
      <w:r w:rsidR="009E342C">
        <w:rPr>
          <w:rFonts w:hint="eastAsia"/>
        </w:rPr>
        <w:t xml:space="preserve"> </w:t>
      </w:r>
      <w:r w:rsidR="009E342C">
        <w:t>in 2021</w:t>
      </w:r>
      <w:r>
        <w:t xml:space="preserve">. Figure 10(a) and (b) show the count of </w:t>
      </w:r>
      <w:r w:rsidRPr="00391652">
        <w:rPr>
          <w:i/>
          <w:iCs/>
        </w:rPr>
        <w:t xml:space="preserve">work </w:t>
      </w:r>
      <w:r>
        <w:t>trips for the adult and mid-adult age groups to destination CBGs. The average trip count values for the 1st and 2nd periods were 1137.1 and 1279.12 respectively, with the 2nd period displaying a slightly more dispersed spatial pattern. Figures 10(c)</w:t>
      </w:r>
      <w:r>
        <w:rPr>
          <w:rFonts w:hint="eastAsia"/>
        </w:rPr>
        <w:t xml:space="preserve"> </w:t>
      </w:r>
      <w:r>
        <w:t xml:space="preserve">and (d) depict the number of </w:t>
      </w:r>
      <w:proofErr w:type="spellStart"/>
      <w:proofErr w:type="gramStart"/>
      <w:r w:rsidR="00391652" w:rsidRPr="00391652">
        <w:rPr>
          <w:rFonts w:hint="eastAsia"/>
          <w:i/>
          <w:iCs/>
        </w:rPr>
        <w:t>r</w:t>
      </w:r>
      <w:r w:rsidRPr="00391652">
        <w:rPr>
          <w:i/>
          <w:iCs/>
        </w:rPr>
        <w:t>ec</w:t>
      </w:r>
      <w:proofErr w:type="gramEnd"/>
      <w:r w:rsidRPr="00391652">
        <w:rPr>
          <w:i/>
          <w:iCs/>
        </w:rPr>
        <w:t>_lei</w:t>
      </w:r>
      <w:proofErr w:type="spellEnd"/>
      <w:r>
        <w:t xml:space="preserve"> trips for the child and teen groups in both periods, with averages of 33.26 and 29.37 respectively, indicating that a more </w:t>
      </w:r>
      <w:r>
        <w:lastRenderedPageBreak/>
        <w:t xml:space="preserve">diverse range of locations was visited in the 2nd period compared to the 1st. </w:t>
      </w:r>
    </w:p>
    <w:p w14:paraId="67B8C79B" w14:textId="473C74EC" w:rsidR="00303E50" w:rsidRDefault="00303E50" w:rsidP="008E48FF">
      <w:r>
        <w:t xml:space="preserve">This ability to estimate the count and spatial distribution of trips from one area to another by age group and trip purpose offers more detailed and varied insights than </w:t>
      </w:r>
      <w:r w:rsidR="00862CA2">
        <w:rPr>
          <w:rFonts w:hint="eastAsia"/>
        </w:rPr>
        <w:t xml:space="preserve">what </w:t>
      </w:r>
      <w:r w:rsidR="00862CA2" w:rsidRPr="00863C82">
        <w:t xml:space="preserve">mobile device mobility data can </w:t>
      </w:r>
      <w:r w:rsidR="00F67441">
        <w:rPr>
          <w:rFonts w:hint="eastAsia"/>
        </w:rPr>
        <w:t>provide</w:t>
      </w:r>
      <w:r>
        <w:t>. This can make a valuable contribution to predicting pathways of epidemic spread, identifying areas at risk of infection, and formulating effective disease control strategies.</w:t>
      </w:r>
    </w:p>
    <w:p w14:paraId="0BD25F49" w14:textId="77777777" w:rsidR="008E0527" w:rsidRDefault="008E0527" w:rsidP="00303E50"/>
    <w:p w14:paraId="4CCBD4AF" w14:textId="77777777" w:rsidR="00312B66" w:rsidRDefault="00312B66" w:rsidP="00312B66">
      <w:pPr>
        <w:ind w:firstLine="0"/>
        <w:jc w:val="center"/>
      </w:pPr>
      <w:r w:rsidRPr="00633F98">
        <w:rPr>
          <w:noProof/>
        </w:rPr>
        <w:drawing>
          <wp:inline distT="0" distB="0" distL="0" distR="0" wp14:anchorId="047D2EC3" wp14:editId="2624F839">
            <wp:extent cx="3922954" cy="5319934"/>
            <wp:effectExtent l="0" t="0" r="1905" b="0"/>
            <wp:docPr id="134" name="Picture 133" descr="A collage of maps with different colored areas&#10;&#10;Description automatically generated">
              <a:extLst xmlns:a="http://schemas.openxmlformats.org/drawingml/2006/main">
                <a:ext uri="{FF2B5EF4-FFF2-40B4-BE49-F238E27FC236}">
                  <a16:creationId xmlns:a16="http://schemas.microsoft.com/office/drawing/2014/main" id="{3074ABD4-2E35-CBAF-4A19-F9BDDD83A5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descr="A collage of maps with different colored areas&#10;&#10;Description automatically generated">
                      <a:extLst>
                        <a:ext uri="{FF2B5EF4-FFF2-40B4-BE49-F238E27FC236}">
                          <a16:creationId xmlns:a16="http://schemas.microsoft.com/office/drawing/2014/main" id="{3074ABD4-2E35-CBAF-4A19-F9BDDD83A5F6}"/>
                        </a:ext>
                      </a:extLst>
                    </pic:cNvPr>
                    <pic:cNvPicPr>
                      <a:picLocks noChangeAspect="1"/>
                    </pic:cNvPicPr>
                  </pic:nvPicPr>
                  <pic:blipFill>
                    <a:blip r:embed="rId18"/>
                    <a:stretch>
                      <a:fillRect/>
                    </a:stretch>
                  </pic:blipFill>
                  <pic:spPr>
                    <a:xfrm>
                      <a:off x="0" y="0"/>
                      <a:ext cx="3944039" cy="5348527"/>
                    </a:xfrm>
                    <a:prstGeom prst="rect">
                      <a:avLst/>
                    </a:prstGeom>
                  </pic:spPr>
                </pic:pic>
              </a:graphicData>
            </a:graphic>
          </wp:inline>
        </w:drawing>
      </w:r>
    </w:p>
    <w:p w14:paraId="42AB1BC2" w14:textId="77777777" w:rsidR="00312B66" w:rsidRPr="00F129B1" w:rsidRDefault="00312B66" w:rsidP="00312B66">
      <w:pPr>
        <w:pStyle w:val="Caption1"/>
        <w:rPr>
          <w:vanish/>
          <w:specVanish/>
        </w:rPr>
      </w:pPr>
      <w:r>
        <w:t xml:space="preserve">Figure </w:t>
      </w:r>
    </w:p>
    <w:p w14:paraId="3954C7AE" w14:textId="7CA47DB7" w:rsidR="00312B66" w:rsidRDefault="00312B66" w:rsidP="00312B66">
      <w:pPr>
        <w:pStyle w:val="Caption1"/>
        <w:rPr>
          <w:rFonts w:eastAsia="Times New Roman" w:cs="Times New Roman"/>
        </w:rPr>
      </w:pPr>
      <w:r>
        <w:t xml:space="preserve">10. Covid-19 peak area travel patterns (a and b: 1st and 2nd periods – adult/mid-adult at </w:t>
      </w:r>
      <w:r w:rsidRPr="00825B20">
        <w:rPr>
          <w:i/>
          <w:iCs/>
        </w:rPr>
        <w:t>work</w:t>
      </w:r>
      <w:r>
        <w:t xml:space="preserve">; c and d: 1st and 2nd periods – child and teen, </w:t>
      </w:r>
      <w:proofErr w:type="spellStart"/>
      <w:r w:rsidR="00825B20">
        <w:rPr>
          <w:rFonts w:hint="eastAsia"/>
          <w:i/>
          <w:iCs/>
        </w:rPr>
        <w:t>r</w:t>
      </w:r>
      <w:r w:rsidRPr="00825B20">
        <w:rPr>
          <w:i/>
          <w:iCs/>
        </w:rPr>
        <w:t>ec_lei</w:t>
      </w:r>
      <w:proofErr w:type="spellEnd"/>
      <w:r>
        <w:t>)</w:t>
      </w:r>
    </w:p>
    <w:p w14:paraId="6A86B49D" w14:textId="77777777" w:rsidR="00312B66" w:rsidRDefault="00312B66" w:rsidP="00303E50"/>
    <w:p w14:paraId="6AFBF7E3" w14:textId="48C346B6" w:rsidR="002308B0" w:rsidRDefault="00512D99" w:rsidP="00512D99">
      <w:pPr>
        <w:pStyle w:val="Heading1"/>
      </w:pPr>
      <w:r>
        <w:rPr>
          <w:rFonts w:hint="eastAsia"/>
        </w:rPr>
        <w:lastRenderedPageBreak/>
        <w:t>6. Discussion and conclusion</w:t>
      </w:r>
    </w:p>
    <w:p w14:paraId="0C98B54F" w14:textId="77777777" w:rsidR="00906B0E" w:rsidRPr="00F8743B" w:rsidRDefault="00906B0E" w:rsidP="00906B0E">
      <w:r w:rsidRPr="00F8743B">
        <w:t>In this study, we aimed to reverse-</w:t>
      </w:r>
      <w:r>
        <w:t>estimate</w:t>
      </w:r>
      <w:r w:rsidRPr="00F8743B">
        <w:t xml:space="preserve"> the areas and travel patterns associated with high risk of infection exposure during the previous COVID-19 pandemic, to develop more sophisticated strategies for prevention and </w:t>
      </w:r>
      <w:r>
        <w:t>efficient</w:t>
      </w:r>
      <w:r w:rsidRPr="00F8743B">
        <w:t xml:space="preserve"> resource allocation for a potential </w:t>
      </w:r>
      <w:r>
        <w:t>future</w:t>
      </w:r>
      <w:r w:rsidRPr="00F8743B">
        <w:t xml:space="preserve"> global pandemic. To achieve this, we proposed the Agent-Based Travel Scheduler (ABTS) model, which is adaptable to various policies and future scenarios through parameter calibration and data replacement for future population and land use.</w:t>
      </w:r>
    </w:p>
    <w:p w14:paraId="59705118" w14:textId="77777777" w:rsidR="00906B0E" w:rsidRPr="00F8743B" w:rsidRDefault="00906B0E" w:rsidP="00906B0E">
      <w:r>
        <w:t>Firstly, w</w:t>
      </w:r>
      <w:r w:rsidRPr="00F8743B">
        <w:t>e calibrated the weight parameters (</w:t>
      </w:r>
      <m:oMath>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d</m:t>
            </m:r>
          </m:sub>
        </m:sSub>
      </m:oMath>
      <w:r w:rsidRPr="00F8743B">
        <w:t xml:space="preserve">) using aggregated travel data based on smart device locations to examine the comprehensive travel patterns in the Milwaukee area study region. Total </w:t>
      </w:r>
      <w:r>
        <w:t>trip</w:t>
      </w:r>
      <w:r w:rsidRPr="00F8743B">
        <w:t xml:space="preserve"> counts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Pr="00F8743B">
        <w:t>) decreased as it approached the COVID-19 peak in the latter half of the first period (2020/09 ~ 2020/11) and remained lower in the second period (2021/10 ~ 2021/12). Tr</w:t>
      </w:r>
      <w:r>
        <w:t>ip</w:t>
      </w:r>
      <w:r w:rsidRPr="00F8743B">
        <w:t xml:space="preserve"> purpose-specific counts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Pr="00F8743B">
        <w:t>) showed that in the first period, daily shopping, religious or school attendance, meals, and work trips were all similarly high, but in the second period, work trips significantly increased, likely due to a decrease in teleworking. The spatial attractiveness weight (</w:t>
      </w:r>
      <m:oMath>
        <m:sSub>
          <m:sSubPr>
            <m:ctrlPr>
              <w:rPr>
                <w:rFonts w:ascii="Cambria Math" w:hAnsi="Cambria Math"/>
                <w:i/>
              </w:rPr>
            </m:ctrlPr>
          </m:sSubPr>
          <m:e>
            <m:r>
              <w:rPr>
                <w:rFonts w:ascii="Cambria Math" w:hAnsi="Cambria Math"/>
              </w:rPr>
              <m:t>W</m:t>
            </m:r>
          </m:e>
          <m:sub>
            <m:r>
              <w:rPr>
                <w:rFonts w:ascii="Cambria Math" w:hAnsi="Cambria Math"/>
              </w:rPr>
              <m:t>s</m:t>
            </m:r>
          </m:sub>
        </m:sSub>
      </m:oMath>
      <w:r w:rsidRPr="00F8743B">
        <w:t>) was highest for work throughout all periods, and shopping was particularly high in the first period. This suggests that people in the Milwaukee study area commute to places with many workplaces, and visits to large supermarkets were frequent during the first period, possibly for stockpiling essentials. The distance sensitivity weight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Pr="00F8743B">
        <w:t>) was also highest for work trips, indicating a preference for workplaces closer to home.</w:t>
      </w:r>
    </w:p>
    <w:p w14:paraId="44E3E4CE" w14:textId="77777777" w:rsidR="00906B0E" w:rsidRDefault="00906B0E" w:rsidP="00906B0E">
      <w:r w:rsidRPr="00F8743B">
        <w:t>Secondly, temporal travel behavior trends by age revealed that different age groups have distinct travel patterns, potentially affecting their exposure to infection. For child</w:t>
      </w:r>
      <w:r>
        <w:t>ren</w:t>
      </w:r>
      <w:r w:rsidRPr="00F8743B">
        <w:t xml:space="preserve">, school-related activities and daily care were primary during weekdays, whereas recreation and leisure activities were more prominent during weekends. Teenagers mainly traveled to school on weekdays, with recreation, leisure, and service-related trips also being significant. Their weekend travels varied, but leisure activities often ranked high. Adults and mid-adults predominantly traveled for work during weekdays, </w:t>
      </w:r>
      <w:r>
        <w:rPr>
          <w:rFonts w:hint="eastAsia"/>
        </w:rPr>
        <w:t>f</w:t>
      </w:r>
      <w:r>
        <w:t>ollowed by</w:t>
      </w:r>
      <w:r w:rsidRPr="00F8743B">
        <w:t xml:space="preserve"> shopping and meals. Seniors showed increased travel activities in the second period, with </w:t>
      </w:r>
      <w:r w:rsidRPr="00F8743B">
        <w:lastRenderedPageBreak/>
        <w:t>large shopping and service-related trips being most frequent.</w:t>
      </w:r>
    </w:p>
    <w:p w14:paraId="75CD7991" w14:textId="77777777" w:rsidR="00906B0E" w:rsidRPr="00F8743B" w:rsidRDefault="00906B0E" w:rsidP="00906B0E">
      <w:r w:rsidRPr="00F8743B">
        <w:t xml:space="preserve">Lastly, we </w:t>
      </w:r>
      <w:r>
        <w:t>interpreted</w:t>
      </w:r>
      <w:r w:rsidRPr="00F8743B">
        <w:t xml:space="preserve"> the travel patterns in space during the two periods </w:t>
      </w:r>
      <w:r>
        <w:t>by investigating</w:t>
      </w:r>
      <w:r w:rsidRPr="00F8743B">
        <w:t xml:space="preserve"> which places and trip purposes were related to the COVID-19 case infections in different age groups. The tr</w:t>
      </w:r>
      <w:r>
        <w:t>ip</w:t>
      </w:r>
      <w:r w:rsidRPr="00F8743B">
        <w:t xml:space="preserve"> purpose of each visit varied by CBG, with trips to nearby places being mainly for work, and trips for shopping, meals, and recreation showing a more spatially dispersed pattern. By displaying these travel patterns at the individual CBG level by age, trip purpose, and period, we identified the potential for using</w:t>
      </w:r>
      <w:r>
        <w:t xml:space="preserve"> the</w:t>
      </w:r>
      <w:r w:rsidRPr="00F8743B">
        <w:t xml:space="preserve"> </w:t>
      </w:r>
      <w:r>
        <w:t>results</w:t>
      </w:r>
      <w:r w:rsidRPr="00F8743B">
        <w:t xml:space="preserve"> to devise effective and granular disease control strategies.</w:t>
      </w:r>
    </w:p>
    <w:p w14:paraId="66BD9B7F" w14:textId="7AB89BC3" w:rsidR="00906B0E" w:rsidRDefault="00906B0E" w:rsidP="00906B0E">
      <w:r>
        <w:t>T</w:t>
      </w:r>
      <w:r w:rsidRPr="00F8743B">
        <w:t>h</w:t>
      </w:r>
      <w:r>
        <w:t xml:space="preserve">e approach in this </w:t>
      </w:r>
      <w:r w:rsidRPr="00F8743B">
        <w:t>stud</w:t>
      </w:r>
      <w:r>
        <w:t>y</w:t>
      </w:r>
      <w:r w:rsidRPr="00F8743B">
        <w:t xml:space="preserve"> </w:t>
      </w:r>
      <w:r>
        <w:t xml:space="preserve">has several advantages. </w:t>
      </w:r>
      <w:r w:rsidRPr="00F8743B">
        <w:t xml:space="preserve">Using historical travel data collected through mobile devices, </w:t>
      </w:r>
      <w:r>
        <w:t>the ABTS</w:t>
      </w:r>
      <w:r w:rsidRPr="00F8743B">
        <w:t xml:space="preserve"> enables reverse-estimation</w:t>
      </w:r>
      <w:r>
        <w:t xml:space="preserve"> and decomposition</w:t>
      </w:r>
      <w:r w:rsidRPr="00F8743B">
        <w:t xml:space="preserve"> of travel</w:t>
      </w:r>
      <w:r>
        <w:t xml:space="preserve"> patterns by age and trip purpose</w:t>
      </w:r>
      <w:r w:rsidRPr="00F8743B">
        <w:t xml:space="preserve">. This approach facilitates targeted disease prevention strategies. For example, it can </w:t>
      </w:r>
      <w:r>
        <w:t>identify</w:t>
      </w:r>
      <w:r w:rsidRPr="00F8743B">
        <w:t xml:space="preserve"> the periods, routes, and locations where children and teenagers are more likely to be infected, informing more effective resource allocation and enhanced safety measures in educational institutions.</w:t>
      </w:r>
      <w:r>
        <w:t xml:space="preserve"> </w:t>
      </w:r>
      <w:r w:rsidRPr="00F8743B">
        <w:t>The model also has potential for proactive strategies against future pandemics</w:t>
      </w:r>
      <w:r w:rsidR="00501CB4">
        <w:rPr>
          <w:rFonts w:hint="eastAsia"/>
        </w:rPr>
        <w:t xml:space="preserve"> b</w:t>
      </w:r>
      <w:r>
        <w:t>y referring to</w:t>
      </w:r>
      <w:r w:rsidRPr="001B134A">
        <w:t xml:space="preserve"> the estimated spatiotemporal travel behavior and patterns observed during the</w:t>
      </w:r>
      <w:r w:rsidR="00766096">
        <w:rPr>
          <w:rFonts w:hint="eastAsia"/>
        </w:rPr>
        <w:t xml:space="preserve"> past</w:t>
      </w:r>
      <w:r w:rsidRPr="001B134A">
        <w:t xml:space="preserve"> COVID-19 pandemic</w:t>
      </w:r>
      <w:r w:rsidR="00501CB4">
        <w:rPr>
          <w:rFonts w:hint="eastAsia"/>
        </w:rPr>
        <w:t xml:space="preserve">. </w:t>
      </w:r>
      <w:r w:rsidRPr="00AA1112">
        <w:t>Additionally</w:t>
      </w:r>
      <w:r>
        <w:t>, t</w:t>
      </w:r>
      <w:r w:rsidRPr="00F8743B">
        <w:t>he ABTS model can incorporate future population, land use</w:t>
      </w:r>
      <w:r>
        <w:t xml:space="preserve"> changes</w:t>
      </w:r>
      <w:r w:rsidRPr="00F8743B">
        <w:t>, and changes in travel habits</w:t>
      </w:r>
      <w:r>
        <w:t xml:space="preserve"> with parameters</w:t>
      </w:r>
      <w:r w:rsidRPr="00F8743B">
        <w:t>, making it useful for developing long-term</w:t>
      </w:r>
      <w:r w:rsidR="002F5F0D">
        <w:rPr>
          <w:rFonts w:hint="eastAsia"/>
        </w:rPr>
        <w:t xml:space="preserve"> </w:t>
      </w:r>
      <w:r w:rsidRPr="00F8743B">
        <w:t>public health plans through various scenarios.</w:t>
      </w:r>
    </w:p>
    <w:p w14:paraId="13033FAA" w14:textId="14291CFD" w:rsidR="00906B0E" w:rsidRPr="00F8743B" w:rsidRDefault="00906B0E" w:rsidP="00906B0E">
      <w:r w:rsidRPr="00F8743B">
        <w:t xml:space="preserve">However, </w:t>
      </w:r>
      <w:r>
        <w:t>this study encounters certain inevitable constraints.</w:t>
      </w:r>
      <w:r w:rsidRPr="00F8743B">
        <w:t xml:space="preserve"> The model showed difficulty in accurately predicting t</w:t>
      </w:r>
      <w:r>
        <w:t>rip</w:t>
      </w:r>
      <w:r w:rsidRPr="00F8743B">
        <w:t xml:space="preserve"> counts resulting from specific events causing abnormal travel patterns. Therefore, algorithm modifications are needed to reflect such anomalies by strongly </w:t>
      </w:r>
      <w:proofErr w:type="gramStart"/>
      <w:r w:rsidRPr="00F8743B">
        <w:t>weighting</w:t>
      </w:r>
      <w:proofErr w:type="gramEnd"/>
      <w:r w:rsidRPr="00F8743B">
        <w:t xml:space="preserve"> spatial attractiveness in specific CBGs affected by events. Additionally, simulated tr</w:t>
      </w:r>
      <w:r>
        <w:t>ip</w:t>
      </w:r>
      <w:r w:rsidRPr="00F8743B">
        <w:t xml:space="preserve"> counts tended to be higher than observed counts within the study</w:t>
      </w:r>
      <w:r>
        <w:t xml:space="preserve"> area</w:t>
      </w:r>
      <w:r w:rsidRPr="00F8743B">
        <w:t xml:space="preserve">. Although </w:t>
      </w:r>
      <w:proofErr w:type="spellStart"/>
      <w:r w:rsidRPr="00F8743B">
        <w:t>Morans’I</w:t>
      </w:r>
      <w:proofErr w:type="spellEnd"/>
      <w:r w:rsidRPr="00F8743B">
        <w:t xml:space="preserve"> of the residuals was not statistically significant, addressing this issue by penalizing tr</w:t>
      </w:r>
      <w:r>
        <w:t xml:space="preserve">ip </w:t>
      </w:r>
      <w:r w:rsidRPr="00F8743B">
        <w:t>counts to starting points</w:t>
      </w:r>
      <w:r>
        <w:t xml:space="preserve"> (residential area)</w:t>
      </w:r>
      <w:r w:rsidRPr="00F8743B">
        <w:t xml:space="preserve"> through algorithm adjustments </w:t>
      </w:r>
      <w:r w:rsidR="00AD4CFD">
        <w:rPr>
          <w:rFonts w:hint="eastAsia"/>
        </w:rPr>
        <w:t>will be</w:t>
      </w:r>
      <w:r w:rsidRPr="00F8743B">
        <w:t xml:space="preserve"> necessary.</w:t>
      </w:r>
    </w:p>
    <w:p w14:paraId="7EAE1F24" w14:textId="57D7F770" w:rsidR="00906B0E" w:rsidRDefault="004E3F0D" w:rsidP="00906B0E">
      <w:r>
        <w:rPr>
          <w:rFonts w:hint="eastAsia"/>
        </w:rPr>
        <w:t>Additional</w:t>
      </w:r>
      <w:r w:rsidR="00F97B31">
        <w:rPr>
          <w:rFonts w:hint="eastAsia"/>
        </w:rPr>
        <w:t>l</w:t>
      </w:r>
      <w:r>
        <w:rPr>
          <w:rFonts w:hint="eastAsia"/>
        </w:rPr>
        <w:t>y</w:t>
      </w:r>
      <w:r w:rsidR="00906B0E" w:rsidRPr="00F8743B">
        <w:t xml:space="preserve">, despite accounting for complex interactions between age, weekdays/weekends, trip purpose probabilities, distance, and land use in the travel predictions, the influence of social </w:t>
      </w:r>
      <w:r w:rsidR="00906B0E" w:rsidRPr="00F8743B">
        <w:lastRenderedPageBreak/>
        <w:t xml:space="preserve">interactions such as with family, friends, and colleagues was not considered. </w:t>
      </w:r>
      <w:r w:rsidR="00906B0E" w:rsidRPr="00911A32">
        <w:t xml:space="preserve">Future research could explore the integration of social media or other alternative social network data into the ABTS model. This could involve applying analytical models such as the DeGroot </w:t>
      </w:r>
      <w:r w:rsidR="00906B0E">
        <w:rPr>
          <w:rFonts w:hint="eastAsia"/>
        </w:rPr>
        <w:t xml:space="preserve">(1974) </w:t>
      </w:r>
      <w:r w:rsidR="00906B0E" w:rsidRPr="00911A32">
        <w:t xml:space="preserve">model or the </w:t>
      </w:r>
      <w:proofErr w:type="spellStart"/>
      <w:r w:rsidR="00906B0E" w:rsidRPr="00911A32">
        <w:t>Hegselmann</w:t>
      </w:r>
      <w:proofErr w:type="spellEnd"/>
      <w:r w:rsidR="00906B0E" w:rsidRPr="00911A32">
        <w:t>-Krause model (</w:t>
      </w:r>
      <w:r w:rsidR="00906B0E">
        <w:t>Rainer</w:t>
      </w:r>
      <w:r w:rsidR="00906B0E" w:rsidRPr="00911A32">
        <w:t xml:space="preserve"> and Krause, 2002), thereby enriching the ABTS with parameters that capture complex social interactions.</w:t>
      </w:r>
      <w:r w:rsidR="00906B0E">
        <w:t xml:space="preserve"> </w:t>
      </w:r>
      <w:r w:rsidR="00906B0E">
        <w:rPr>
          <w:rFonts w:hint="eastAsia"/>
        </w:rPr>
        <w:t>A</w:t>
      </w:r>
      <w:r w:rsidR="00906B0E" w:rsidRPr="00F8743B">
        <w:t>dopting other factors influencing trip demand, such as socioeconomic factors, in addition to demographic characteristics like age, could further improve the prediction of tr</w:t>
      </w:r>
      <w:r w:rsidR="00906B0E">
        <w:t>avel</w:t>
      </w:r>
      <w:r w:rsidR="00906B0E" w:rsidRPr="00F8743B">
        <w:t xml:space="preserve"> schedules.</w:t>
      </w:r>
    </w:p>
    <w:p w14:paraId="06B36451" w14:textId="77777777" w:rsidR="002D76D0" w:rsidRPr="002D76D0" w:rsidRDefault="002D76D0" w:rsidP="002D76D0"/>
    <w:p w14:paraId="14A9F1AA" w14:textId="60E8FE6F" w:rsidR="004F0580" w:rsidRDefault="004F0580" w:rsidP="004F0580">
      <w:pPr>
        <w:pStyle w:val="Heading1"/>
      </w:pPr>
      <w:r>
        <w:rPr>
          <w:rFonts w:hint="eastAsia"/>
        </w:rPr>
        <w:t>Reference</w:t>
      </w:r>
    </w:p>
    <w:p w14:paraId="296A3D62" w14:textId="77777777" w:rsidR="00F370FF" w:rsidRPr="00E43562" w:rsidRDefault="00F370FF" w:rsidP="00F370FF">
      <w:pPr>
        <w:pStyle w:val="References"/>
        <w:rPr>
          <w:sz w:val="22"/>
        </w:rPr>
      </w:pPr>
      <w:proofErr w:type="spellStart"/>
      <w:r w:rsidRPr="00E43562">
        <w:rPr>
          <w:sz w:val="22"/>
        </w:rPr>
        <w:t>Arentze</w:t>
      </w:r>
      <w:proofErr w:type="spellEnd"/>
      <w:r w:rsidRPr="00E43562">
        <w:rPr>
          <w:sz w:val="22"/>
        </w:rPr>
        <w:t>, T. A., &amp; Timmermans, H. J. (2004). A learning-based transportation-oriented simulation system. Transportation Research Part B: Methodological, 38(7), 613-633.</w:t>
      </w:r>
    </w:p>
    <w:p w14:paraId="6BC193B8" w14:textId="77777777" w:rsidR="00F370FF" w:rsidRPr="00E43562" w:rsidRDefault="00F370FF" w:rsidP="00F370FF">
      <w:pPr>
        <w:pStyle w:val="References"/>
        <w:rPr>
          <w:sz w:val="22"/>
        </w:rPr>
      </w:pPr>
      <w:r w:rsidRPr="00E43562">
        <w:rPr>
          <w:sz w:val="22"/>
        </w:rPr>
        <w:t>Arbab, N. N., Collins, A. R. &amp; Conley, J. F. (2016). Projections of watershed pollutant loads using a spatially explicit, agent-based land use conversion model: A case study of Berkeley County, West Virginia. Applied Spatial Analysis and Policy, (pp. 1–3s)</w:t>
      </w:r>
    </w:p>
    <w:p w14:paraId="7C4CDFBE" w14:textId="77777777" w:rsidR="00F370FF" w:rsidRPr="00E43562" w:rsidRDefault="00F370FF" w:rsidP="00F370FF">
      <w:pPr>
        <w:pStyle w:val="References"/>
        <w:rPr>
          <w:sz w:val="22"/>
        </w:rPr>
      </w:pPr>
      <w:r w:rsidRPr="00E43562">
        <w:rPr>
          <w:sz w:val="22"/>
        </w:rPr>
        <w:t>Auld, J., Hope, M., Ley, H., Sokolov, V., Xu, B., &amp; Zhang, K. (2016). POLARIS: Agent-based modeling framework development and implementation for integrated travel demand and network and operations simulations. Transportation Research Part C: Emerging Technologies, 64, 101-116.</w:t>
      </w:r>
    </w:p>
    <w:p w14:paraId="2C307D6D" w14:textId="77777777" w:rsidR="00F370FF" w:rsidRPr="00E43562" w:rsidRDefault="00F370FF" w:rsidP="00F370FF">
      <w:pPr>
        <w:pStyle w:val="References"/>
        <w:rPr>
          <w:sz w:val="22"/>
        </w:rPr>
      </w:pPr>
      <w:proofErr w:type="spellStart"/>
      <w:r w:rsidRPr="00E43562">
        <w:rPr>
          <w:sz w:val="22"/>
        </w:rPr>
        <w:t>Axhausen</w:t>
      </w:r>
      <w:proofErr w:type="spellEnd"/>
      <w:r w:rsidRPr="00E43562">
        <w:rPr>
          <w:sz w:val="22"/>
        </w:rPr>
        <w:t xml:space="preserve">, K. W., &amp; </w:t>
      </w:r>
      <w:proofErr w:type="spellStart"/>
      <w:r w:rsidRPr="00E43562">
        <w:rPr>
          <w:sz w:val="22"/>
        </w:rPr>
        <w:t>Gärling</w:t>
      </w:r>
      <w:proofErr w:type="spellEnd"/>
      <w:r w:rsidRPr="00E43562">
        <w:rPr>
          <w:sz w:val="22"/>
        </w:rPr>
        <w:t>, T. (1992). Activity‐based approaches to travel analysis: conceptual frameworks, models, and research problems. Transport reviews, 12(4), 323-341.</w:t>
      </w:r>
    </w:p>
    <w:p w14:paraId="5B488CBF" w14:textId="77777777" w:rsidR="00F370FF" w:rsidRPr="00E43562" w:rsidRDefault="00F370FF" w:rsidP="00F370FF">
      <w:pPr>
        <w:pStyle w:val="References"/>
        <w:rPr>
          <w:sz w:val="22"/>
        </w:rPr>
      </w:pPr>
      <w:proofErr w:type="spellStart"/>
      <w:r w:rsidRPr="00E43562">
        <w:rPr>
          <w:sz w:val="22"/>
        </w:rPr>
        <w:t>Axhausen</w:t>
      </w:r>
      <w:proofErr w:type="spellEnd"/>
      <w:r w:rsidRPr="00E43562">
        <w:rPr>
          <w:sz w:val="22"/>
        </w:rPr>
        <w:t>, K.</w:t>
      </w:r>
      <w:r w:rsidRPr="00E43562">
        <w:rPr>
          <w:rFonts w:hint="eastAsia"/>
          <w:sz w:val="22"/>
          <w:lang w:eastAsia="ko-KR"/>
        </w:rPr>
        <w:t xml:space="preserve"> W.</w:t>
      </w:r>
      <w:r w:rsidRPr="00E43562">
        <w:rPr>
          <w:sz w:val="22"/>
        </w:rPr>
        <w:t xml:space="preserve">, Horni, A., &amp; Nagel, K. (2016). The multi-agent transport simulation </w:t>
      </w:r>
      <w:proofErr w:type="spellStart"/>
      <w:r w:rsidRPr="00E43562">
        <w:rPr>
          <w:sz w:val="22"/>
        </w:rPr>
        <w:t>MATSim</w:t>
      </w:r>
      <w:proofErr w:type="spellEnd"/>
      <w:r w:rsidRPr="00E43562">
        <w:rPr>
          <w:sz w:val="22"/>
        </w:rPr>
        <w:t xml:space="preserve"> (p. 618). Ubiquity Press.</w:t>
      </w:r>
    </w:p>
    <w:p w14:paraId="094C668A" w14:textId="77777777" w:rsidR="00F370FF" w:rsidRPr="00E43562" w:rsidRDefault="00F370FF" w:rsidP="00F370FF">
      <w:pPr>
        <w:pStyle w:val="References"/>
        <w:rPr>
          <w:sz w:val="22"/>
        </w:rPr>
      </w:pPr>
      <w:r w:rsidRPr="00E43562">
        <w:rPr>
          <w:sz w:val="22"/>
        </w:rPr>
        <w:t>Badr, H. S., Du, H., Marshall, M., Dong, E., Squire, M. M., &amp; Gardner, L. M. (2020). Association between mobility patterns and COVID-19 transmission in the USA: a mathematical modelling study. The Lancet Infectious Diseases, 20(11), 1247-1254.</w:t>
      </w:r>
    </w:p>
    <w:p w14:paraId="530665DE" w14:textId="77777777" w:rsidR="00F370FF" w:rsidRPr="00E43562" w:rsidRDefault="00F370FF" w:rsidP="00F370FF">
      <w:pPr>
        <w:pStyle w:val="References"/>
        <w:rPr>
          <w:sz w:val="22"/>
        </w:rPr>
      </w:pPr>
      <w:proofErr w:type="spellStart"/>
      <w:r w:rsidRPr="00E43562">
        <w:rPr>
          <w:sz w:val="22"/>
        </w:rPr>
        <w:t>Baqueri</w:t>
      </w:r>
      <w:proofErr w:type="spellEnd"/>
      <w:r w:rsidRPr="00E43562">
        <w:rPr>
          <w:sz w:val="22"/>
        </w:rPr>
        <w:t xml:space="preserve">, S. F. A., Adnan, M., Kochan, B., &amp; </w:t>
      </w:r>
      <w:proofErr w:type="spellStart"/>
      <w:r w:rsidRPr="00E43562">
        <w:rPr>
          <w:sz w:val="22"/>
        </w:rPr>
        <w:t>Bellemans</w:t>
      </w:r>
      <w:proofErr w:type="spellEnd"/>
      <w:r w:rsidRPr="00E43562">
        <w:rPr>
          <w:sz w:val="22"/>
        </w:rPr>
        <w:t>, T. (2019). Activity-based model for medium-sized cities considering external activity–travel: Enhancing FEATHERS framework. Future Generation Computer Systems, 96, 51-63.</w:t>
      </w:r>
    </w:p>
    <w:p w14:paraId="377ED628" w14:textId="77777777" w:rsidR="00F370FF" w:rsidRPr="00E43562" w:rsidRDefault="00F370FF" w:rsidP="00F370FF">
      <w:pPr>
        <w:pStyle w:val="References"/>
        <w:rPr>
          <w:sz w:val="22"/>
        </w:rPr>
      </w:pPr>
      <w:proofErr w:type="spellStart"/>
      <w:r w:rsidRPr="00E43562">
        <w:rPr>
          <w:sz w:val="22"/>
        </w:rPr>
        <w:t>Bekhor</w:t>
      </w:r>
      <w:proofErr w:type="spellEnd"/>
      <w:r w:rsidRPr="00E43562">
        <w:rPr>
          <w:sz w:val="22"/>
        </w:rPr>
        <w:t xml:space="preserve">, S., C. Dobler and K. W. </w:t>
      </w:r>
      <w:proofErr w:type="spellStart"/>
      <w:r w:rsidRPr="00E43562">
        <w:rPr>
          <w:sz w:val="22"/>
        </w:rPr>
        <w:t>Axhausen</w:t>
      </w:r>
      <w:proofErr w:type="spellEnd"/>
      <w:r w:rsidRPr="00E43562">
        <w:rPr>
          <w:sz w:val="22"/>
        </w:rPr>
        <w:t xml:space="preserve"> (2011) Integration of activity-based with agent-based models: an example from the Tel Aviv model and </w:t>
      </w:r>
      <w:proofErr w:type="spellStart"/>
      <w:r w:rsidRPr="00E43562">
        <w:rPr>
          <w:sz w:val="22"/>
        </w:rPr>
        <w:t>MATSim</w:t>
      </w:r>
      <w:proofErr w:type="spellEnd"/>
      <w:r w:rsidRPr="00E43562">
        <w:rPr>
          <w:sz w:val="22"/>
        </w:rPr>
        <w:t>, Transportation Research Record, 2255, 38–47.</w:t>
      </w:r>
    </w:p>
    <w:p w14:paraId="17EA9493" w14:textId="77777777" w:rsidR="00F370FF" w:rsidRPr="00E43562" w:rsidRDefault="00F370FF" w:rsidP="00F370FF">
      <w:pPr>
        <w:pStyle w:val="References"/>
        <w:rPr>
          <w:sz w:val="22"/>
        </w:rPr>
      </w:pPr>
      <w:r w:rsidRPr="00E43562">
        <w:rPr>
          <w:sz w:val="22"/>
          <w:lang w:val="de-CH"/>
        </w:rPr>
        <w:lastRenderedPageBreak/>
        <w:t xml:space="preserve">Bellemans, T., Kochan, B., Janssens, D., Wets, G., Arentze, T., &amp; Timmermans, H. (2010). </w:t>
      </w:r>
      <w:r w:rsidRPr="00E43562">
        <w:rPr>
          <w:sz w:val="22"/>
        </w:rPr>
        <w:t>Implementation framework and development trajectory of FEATHERS activity-based simulation platform. Transportation Research Record, 2175(1), 111-119.</w:t>
      </w:r>
    </w:p>
    <w:p w14:paraId="1D528F4A" w14:textId="77777777" w:rsidR="00F370FF" w:rsidRPr="00E43562" w:rsidRDefault="00F370FF" w:rsidP="00F370FF">
      <w:pPr>
        <w:pStyle w:val="References"/>
        <w:rPr>
          <w:sz w:val="22"/>
        </w:rPr>
      </w:pPr>
      <w:r w:rsidRPr="00E43562">
        <w:rPr>
          <w:sz w:val="22"/>
        </w:rPr>
        <w:t>Bernasconi, A., &amp; Grandi, S. (2021). A conceptual model for geo-online exploratory data visualization: The case of the covid-19 pandemic. Information, 12(2), 69.</w:t>
      </w:r>
    </w:p>
    <w:p w14:paraId="034FD317" w14:textId="77777777" w:rsidR="00F370FF" w:rsidRPr="00E43562" w:rsidRDefault="00F370FF" w:rsidP="00F370FF">
      <w:pPr>
        <w:pStyle w:val="References"/>
        <w:rPr>
          <w:sz w:val="22"/>
        </w:rPr>
      </w:pPr>
      <w:r w:rsidRPr="00E43562">
        <w:rPr>
          <w:sz w:val="22"/>
        </w:rPr>
        <w:t>Bhat, C. R., &amp; Koppelman, F. S. (1999). Activity-based modeling of travel demand. In Handbook of transportation Science (pp. 35-61). Boston, MA: Springer US.</w:t>
      </w:r>
    </w:p>
    <w:p w14:paraId="2861DE97" w14:textId="77777777" w:rsidR="00F370FF" w:rsidRPr="00E43562" w:rsidRDefault="00F370FF" w:rsidP="00F370FF">
      <w:pPr>
        <w:pStyle w:val="References"/>
        <w:rPr>
          <w:sz w:val="22"/>
        </w:rPr>
      </w:pPr>
      <w:r w:rsidRPr="00E43562">
        <w:rPr>
          <w:sz w:val="22"/>
          <w:lang w:val="de-CH"/>
        </w:rPr>
        <w:t xml:space="preserve">Bowman, J. L., &amp; Ben-Akiva, M. E. (2001). </w:t>
      </w:r>
      <w:r w:rsidRPr="00E43562">
        <w:rPr>
          <w:sz w:val="22"/>
        </w:rPr>
        <w:t>Activity-based disaggregate travel demand model system with activity schedules. Transportation research part a: policy and practice, 35(1), 1-28.</w:t>
      </w:r>
    </w:p>
    <w:p w14:paraId="4DA51A67" w14:textId="77777777" w:rsidR="00F370FF" w:rsidRPr="00E43562" w:rsidRDefault="00F370FF" w:rsidP="00F370FF">
      <w:pPr>
        <w:pStyle w:val="References"/>
        <w:rPr>
          <w:sz w:val="22"/>
        </w:rPr>
      </w:pPr>
      <w:r w:rsidRPr="00E43562">
        <w:rPr>
          <w:sz w:val="22"/>
        </w:rPr>
        <w:t xml:space="preserve">Brainard, J., Lake, I. R., </w:t>
      </w:r>
      <w:proofErr w:type="spellStart"/>
      <w:r w:rsidRPr="00E43562">
        <w:rPr>
          <w:sz w:val="22"/>
        </w:rPr>
        <w:t>Morbey</w:t>
      </w:r>
      <w:proofErr w:type="spellEnd"/>
      <w:r w:rsidRPr="00E43562">
        <w:rPr>
          <w:sz w:val="22"/>
        </w:rPr>
        <w:t>, R. A., Jones, N. R., Elliot, A. J., &amp; Hunter, P. R. (2023). Comparison of surveillance systems for monitoring COVID-19 in England: a retrospective observational study. The Lancet Public Health, 8(11), e850-e858.</w:t>
      </w:r>
    </w:p>
    <w:p w14:paraId="51F2C034" w14:textId="77777777" w:rsidR="00F370FF" w:rsidRPr="00E43562" w:rsidRDefault="00F370FF" w:rsidP="00F370FF">
      <w:pPr>
        <w:pStyle w:val="References"/>
        <w:rPr>
          <w:sz w:val="22"/>
        </w:rPr>
      </w:pPr>
      <w:r w:rsidRPr="00E43562">
        <w:rPr>
          <w:sz w:val="22"/>
        </w:rPr>
        <w:t xml:space="preserve">Briem, L., Mallig, N., &amp; </w:t>
      </w:r>
      <w:proofErr w:type="spellStart"/>
      <w:r w:rsidRPr="00E43562">
        <w:rPr>
          <w:sz w:val="22"/>
        </w:rPr>
        <w:t>Vortisch</w:t>
      </w:r>
      <w:proofErr w:type="spellEnd"/>
      <w:r w:rsidRPr="00E43562">
        <w:rPr>
          <w:sz w:val="22"/>
        </w:rPr>
        <w:t xml:space="preserve">, P. (2019). Creating an integrated agent-based travel demand model by combining </w:t>
      </w:r>
      <w:proofErr w:type="spellStart"/>
      <w:r w:rsidRPr="00E43562">
        <w:rPr>
          <w:sz w:val="22"/>
        </w:rPr>
        <w:t>mobiTopp</w:t>
      </w:r>
      <w:proofErr w:type="spellEnd"/>
      <w:r w:rsidRPr="00E43562">
        <w:rPr>
          <w:sz w:val="22"/>
        </w:rPr>
        <w:t xml:space="preserve"> and </w:t>
      </w:r>
      <w:proofErr w:type="spellStart"/>
      <w:r w:rsidRPr="00E43562">
        <w:rPr>
          <w:sz w:val="22"/>
        </w:rPr>
        <w:t>MATSim</w:t>
      </w:r>
      <w:proofErr w:type="spellEnd"/>
      <w:r w:rsidRPr="00E43562">
        <w:rPr>
          <w:sz w:val="22"/>
        </w:rPr>
        <w:t>. Procedia Computer Science, 151, 776-781.</w:t>
      </w:r>
    </w:p>
    <w:p w14:paraId="0B6BC886" w14:textId="7FD3D86A" w:rsidR="009C42D2" w:rsidRDefault="00F370FF" w:rsidP="00F370FF">
      <w:pPr>
        <w:pStyle w:val="References"/>
        <w:rPr>
          <w:sz w:val="22"/>
        </w:rPr>
      </w:pPr>
      <w:r w:rsidRPr="00E43562">
        <w:rPr>
          <w:sz w:val="22"/>
        </w:rPr>
        <w:t xml:space="preserve">Centers for Disease Control and Prevention. (2023). COVID Data Tracker. Retrieved January 25, 2024, from </w:t>
      </w:r>
      <w:ins w:id="32" w:author="Moongi Choi" w:date="2024-03-26T14:47:00Z" w16du:dateUtc="2024-03-26T20:47:00Z">
        <w:r w:rsidR="009C42D2">
          <w:rPr>
            <w:sz w:val="22"/>
          </w:rPr>
          <w:fldChar w:fldCharType="begin"/>
        </w:r>
        <w:r w:rsidR="009C42D2">
          <w:rPr>
            <w:sz w:val="22"/>
          </w:rPr>
          <w:instrText>HYPERLINK "</w:instrText>
        </w:r>
      </w:ins>
      <w:r w:rsidR="009C42D2" w:rsidRPr="00E43562">
        <w:rPr>
          <w:sz w:val="22"/>
        </w:rPr>
        <w:instrText>https://covid.cdc.gov/covid-data-tracker/#maps_new-admissions-rate-county</w:instrText>
      </w:r>
      <w:ins w:id="33" w:author="Moongi Choi" w:date="2024-03-26T14:47:00Z" w16du:dateUtc="2024-03-26T20:47:00Z">
        <w:r w:rsidR="009C42D2">
          <w:rPr>
            <w:sz w:val="22"/>
          </w:rPr>
          <w:instrText>"</w:instrText>
        </w:r>
        <w:r w:rsidR="009C42D2">
          <w:rPr>
            <w:sz w:val="22"/>
          </w:rPr>
          <w:fldChar w:fldCharType="separate"/>
        </w:r>
      </w:ins>
      <w:r w:rsidR="009C42D2" w:rsidRPr="00D30F87">
        <w:rPr>
          <w:rStyle w:val="Hyperlink"/>
          <w:sz w:val="22"/>
        </w:rPr>
        <w:t>https://covid.cdc.gov/covid-data-tracker/#maps_new-admissions-rate-county</w:t>
      </w:r>
      <w:ins w:id="34" w:author="Moongi Choi" w:date="2024-03-26T14:47:00Z" w16du:dateUtc="2024-03-26T20:47:00Z">
        <w:r w:rsidR="009C42D2">
          <w:rPr>
            <w:sz w:val="22"/>
          </w:rPr>
          <w:fldChar w:fldCharType="end"/>
        </w:r>
      </w:ins>
    </w:p>
    <w:p w14:paraId="500E9A7A" w14:textId="4BAB731C" w:rsidR="00F370FF" w:rsidRPr="00E43562" w:rsidRDefault="00F370FF" w:rsidP="00F370FF">
      <w:pPr>
        <w:pStyle w:val="References"/>
        <w:rPr>
          <w:sz w:val="22"/>
        </w:rPr>
      </w:pPr>
      <w:r w:rsidRPr="00E43562">
        <w:rPr>
          <w:sz w:val="22"/>
        </w:rPr>
        <w:t>Centers for Disease Control and Prevention. (2024). SARS-COV-2 Variant Classifications and Definitions. Retrieved January 25, 2024, from. https://www.cdc.gov/coronavirus/2019-ncov/variants/variant-classifications.html</w:t>
      </w:r>
    </w:p>
    <w:p w14:paraId="5B492145" w14:textId="77777777" w:rsidR="00F370FF" w:rsidRPr="00E43562" w:rsidRDefault="00F370FF" w:rsidP="00F370FF">
      <w:pPr>
        <w:pStyle w:val="References"/>
        <w:rPr>
          <w:sz w:val="22"/>
        </w:rPr>
      </w:pPr>
      <w:r w:rsidRPr="00E43562">
        <w:rPr>
          <w:sz w:val="22"/>
        </w:rPr>
        <w:t xml:space="preserve">Chauhan, R. S., Bhagat-Conway, M. W., Capasso da Silva, D., Salon, D., </w:t>
      </w:r>
      <w:proofErr w:type="spellStart"/>
      <w:r w:rsidRPr="00E43562">
        <w:rPr>
          <w:sz w:val="22"/>
        </w:rPr>
        <w:t>Shamshiripour</w:t>
      </w:r>
      <w:proofErr w:type="spellEnd"/>
      <w:r w:rsidRPr="00E43562">
        <w:rPr>
          <w:sz w:val="22"/>
        </w:rPr>
        <w:t>, A., Rahimi, E., ... &amp; Pendyala, R. (2021). A database of travel-related behaviors and attitudes before, during, and after COVID-19 in the United States. Scientific Data, 8(1), 245.</w:t>
      </w:r>
    </w:p>
    <w:p w14:paraId="1F8E43F0" w14:textId="77777777" w:rsidR="00F370FF" w:rsidRPr="00E43562" w:rsidRDefault="00F370FF" w:rsidP="00F370FF">
      <w:pPr>
        <w:pStyle w:val="References"/>
        <w:rPr>
          <w:sz w:val="22"/>
        </w:rPr>
      </w:pPr>
      <w:r w:rsidRPr="00E43562">
        <w:rPr>
          <w:sz w:val="22"/>
        </w:rPr>
        <w:t xml:space="preserve">Chen, S. H., Londoño-Larrea, P., McGough, A. S., Bible, A. N., Gunaratne, C., Araujo-Granda, P. A., ... &amp; Fuentes-Cabrera, M. (2021). Application of machine learning techniques to an agent-based model of </w:t>
      </w:r>
      <w:proofErr w:type="spellStart"/>
      <w:r w:rsidRPr="00E43562">
        <w:rPr>
          <w:sz w:val="22"/>
        </w:rPr>
        <w:t>pantoea</w:t>
      </w:r>
      <w:proofErr w:type="spellEnd"/>
      <w:r w:rsidRPr="00E43562">
        <w:rPr>
          <w:sz w:val="22"/>
        </w:rPr>
        <w:t>. Frontiers in Microbiology, 2638.</w:t>
      </w:r>
    </w:p>
    <w:p w14:paraId="2FD108EF" w14:textId="77777777" w:rsidR="00F370FF" w:rsidRPr="00E43562" w:rsidRDefault="00F370FF" w:rsidP="00F370FF">
      <w:pPr>
        <w:pStyle w:val="References"/>
        <w:rPr>
          <w:sz w:val="22"/>
        </w:rPr>
      </w:pPr>
      <w:r w:rsidRPr="00E43562">
        <w:rPr>
          <w:sz w:val="22"/>
        </w:rPr>
        <w:t>Cui, Q., Hu, Z., Li, Y., Han, J., Teng, Z., &amp; Qian, J. (2020). Dynamic variations of the COVID-19 disease at different quarantine strategies in Wuhan and mainland China. Journal of infection and public health, 13(6), 849-855.</w:t>
      </w:r>
    </w:p>
    <w:p w14:paraId="01507BE4" w14:textId="77777777" w:rsidR="00F370FF" w:rsidRPr="00E43562" w:rsidRDefault="00F370FF" w:rsidP="00F370FF">
      <w:pPr>
        <w:pStyle w:val="References"/>
        <w:rPr>
          <w:sz w:val="22"/>
        </w:rPr>
      </w:pPr>
      <w:r w:rsidRPr="00E43562">
        <w:rPr>
          <w:sz w:val="22"/>
        </w:rPr>
        <w:t>DeGroot, M. H. (1974). Reaching a consensus. Journal of the American Statistical association, 69(345), 118-121.</w:t>
      </w:r>
    </w:p>
    <w:p w14:paraId="07AD7CC0" w14:textId="77777777" w:rsidR="00F370FF" w:rsidRPr="00E43562" w:rsidRDefault="00F370FF" w:rsidP="00F370FF">
      <w:pPr>
        <w:pStyle w:val="References"/>
        <w:rPr>
          <w:sz w:val="22"/>
        </w:rPr>
      </w:pPr>
      <w:r w:rsidRPr="00E43562">
        <w:rPr>
          <w:sz w:val="22"/>
          <w:lang w:val="de-CH"/>
        </w:rPr>
        <w:t xml:space="preserve">Desjardins, M. R., Hohl, A., &amp; Delmelle, E. M. (2020). </w:t>
      </w:r>
      <w:r w:rsidRPr="00E43562">
        <w:rPr>
          <w:sz w:val="22"/>
        </w:rPr>
        <w:t>Rapid surveillance of COVID-19 in the United States using a prospective space-time scan statistic: Detecting and evaluating emerging clusters. Applied geography, 118, 102202.</w:t>
      </w:r>
    </w:p>
    <w:p w14:paraId="25977798" w14:textId="77777777" w:rsidR="00F370FF" w:rsidRPr="00E43562" w:rsidRDefault="00F370FF" w:rsidP="00F370FF">
      <w:pPr>
        <w:pStyle w:val="References"/>
        <w:rPr>
          <w:sz w:val="22"/>
        </w:rPr>
      </w:pPr>
      <w:r w:rsidRPr="00E43562">
        <w:rPr>
          <w:sz w:val="22"/>
        </w:rPr>
        <w:t xml:space="preserve">Desjardins, M. R., Whiteman, A., Casas, I., &amp; </w:t>
      </w:r>
      <w:proofErr w:type="spellStart"/>
      <w:r w:rsidRPr="00E43562">
        <w:rPr>
          <w:sz w:val="22"/>
        </w:rPr>
        <w:t>Delmelle</w:t>
      </w:r>
      <w:proofErr w:type="spellEnd"/>
      <w:r w:rsidRPr="00E43562">
        <w:rPr>
          <w:sz w:val="22"/>
        </w:rPr>
        <w:t xml:space="preserve">, E. (2018). Space-time clusters and co-occurrence of chikungunya and dengue fever in Colombia from 2015 to 2016. Acta </w:t>
      </w:r>
      <w:proofErr w:type="spellStart"/>
      <w:r w:rsidRPr="00E43562">
        <w:rPr>
          <w:sz w:val="22"/>
        </w:rPr>
        <w:t>tropica</w:t>
      </w:r>
      <w:proofErr w:type="spellEnd"/>
      <w:r w:rsidRPr="00E43562">
        <w:rPr>
          <w:sz w:val="22"/>
        </w:rPr>
        <w:t>, 185, 77-85.</w:t>
      </w:r>
    </w:p>
    <w:p w14:paraId="3ED3B6C8" w14:textId="77777777" w:rsidR="00F370FF" w:rsidRPr="00E43562" w:rsidRDefault="00F370FF" w:rsidP="00F370FF">
      <w:pPr>
        <w:pStyle w:val="References"/>
        <w:rPr>
          <w:sz w:val="22"/>
          <w:lang w:val="de-CH"/>
        </w:rPr>
      </w:pPr>
      <w:r w:rsidRPr="00E43562">
        <w:rPr>
          <w:sz w:val="22"/>
        </w:rPr>
        <w:lastRenderedPageBreak/>
        <w:t xml:space="preserve">Dobler, C., Horni, A., &amp; </w:t>
      </w:r>
      <w:proofErr w:type="spellStart"/>
      <w:r w:rsidRPr="00E43562">
        <w:rPr>
          <w:sz w:val="22"/>
        </w:rPr>
        <w:t>Axhausen</w:t>
      </w:r>
      <w:proofErr w:type="spellEnd"/>
      <w:r w:rsidRPr="00E43562">
        <w:rPr>
          <w:sz w:val="22"/>
        </w:rPr>
        <w:t xml:space="preserve">, K. W. (2014). Integration of activity-based and agent-based models: Recent developments for Tel Aviv, Israel. </w:t>
      </w:r>
      <w:r w:rsidRPr="00E43562">
        <w:rPr>
          <w:sz w:val="22"/>
          <w:lang w:val="de-CH"/>
        </w:rPr>
        <w:t>Arbeitsberichte Verkehrs-und Raumplanung, 1027.</w:t>
      </w:r>
    </w:p>
    <w:p w14:paraId="3FFD9F16" w14:textId="77777777" w:rsidR="00F370FF" w:rsidRPr="00E43562" w:rsidRDefault="00F370FF" w:rsidP="00F370FF">
      <w:pPr>
        <w:pStyle w:val="References"/>
        <w:rPr>
          <w:sz w:val="22"/>
        </w:rPr>
      </w:pPr>
      <w:r w:rsidRPr="00E43562">
        <w:rPr>
          <w:sz w:val="22"/>
        </w:rPr>
        <w:t xml:space="preserve">Feng, S., Feng, Z., Ling, C., Chang, C., &amp; Feng, Z. (2021). Prediction of the COVID-19 epidemic trends based on SEIR and AI models. </w:t>
      </w:r>
      <w:proofErr w:type="spellStart"/>
      <w:r w:rsidRPr="00E43562">
        <w:rPr>
          <w:sz w:val="22"/>
        </w:rPr>
        <w:t>PLoS</w:t>
      </w:r>
      <w:proofErr w:type="spellEnd"/>
      <w:r w:rsidRPr="00E43562">
        <w:rPr>
          <w:sz w:val="22"/>
        </w:rPr>
        <w:t xml:space="preserve"> One, 16(1), e0245101.</w:t>
      </w:r>
    </w:p>
    <w:p w14:paraId="7FCCD2F3" w14:textId="77777777" w:rsidR="00F370FF" w:rsidRPr="00E43562" w:rsidRDefault="00F370FF" w:rsidP="00F370FF">
      <w:pPr>
        <w:pStyle w:val="References"/>
        <w:rPr>
          <w:sz w:val="22"/>
        </w:rPr>
      </w:pPr>
      <w:r w:rsidRPr="00E43562">
        <w:rPr>
          <w:sz w:val="22"/>
        </w:rPr>
        <w:t xml:space="preserve">Gao, W., Balmer, M., &amp; Miller, E. J. (2010). Comparison of </w:t>
      </w:r>
      <w:proofErr w:type="spellStart"/>
      <w:r w:rsidRPr="00E43562">
        <w:rPr>
          <w:sz w:val="22"/>
        </w:rPr>
        <w:t>MATSim</w:t>
      </w:r>
      <w:proofErr w:type="spellEnd"/>
      <w:r w:rsidRPr="00E43562">
        <w:rPr>
          <w:sz w:val="22"/>
        </w:rPr>
        <w:t xml:space="preserve"> and EMME/2 on greater Toronto and Hamilton area network, Canada. Transportation Research Record, 2197(1), 118-128.</w:t>
      </w:r>
    </w:p>
    <w:p w14:paraId="6FC5AAD0" w14:textId="77777777" w:rsidR="00F370FF" w:rsidRPr="00E43562" w:rsidRDefault="00F370FF" w:rsidP="00F370FF">
      <w:pPr>
        <w:pStyle w:val="References"/>
        <w:rPr>
          <w:sz w:val="22"/>
        </w:rPr>
      </w:pPr>
      <w:r w:rsidRPr="00E43562">
        <w:rPr>
          <w:sz w:val="22"/>
        </w:rPr>
        <w:t xml:space="preserve">Gupte, V., Hegde, R., Sawant, S., </w:t>
      </w:r>
      <w:proofErr w:type="spellStart"/>
      <w:r w:rsidRPr="00E43562">
        <w:rPr>
          <w:sz w:val="22"/>
        </w:rPr>
        <w:t>Kalathingal</w:t>
      </w:r>
      <w:proofErr w:type="spellEnd"/>
      <w:r w:rsidRPr="00E43562">
        <w:rPr>
          <w:sz w:val="22"/>
        </w:rPr>
        <w:t xml:space="preserve">, K., Jadhav, S., </w:t>
      </w:r>
      <w:proofErr w:type="spellStart"/>
      <w:r w:rsidRPr="00E43562">
        <w:rPr>
          <w:sz w:val="22"/>
        </w:rPr>
        <w:t>Malabade</w:t>
      </w:r>
      <w:proofErr w:type="spellEnd"/>
      <w:r w:rsidRPr="00E43562">
        <w:rPr>
          <w:sz w:val="22"/>
        </w:rPr>
        <w:t xml:space="preserve">, R., &amp; </w:t>
      </w:r>
      <w:proofErr w:type="spellStart"/>
      <w:r w:rsidRPr="00E43562">
        <w:rPr>
          <w:sz w:val="22"/>
        </w:rPr>
        <w:t>Gogtay</w:t>
      </w:r>
      <w:proofErr w:type="spellEnd"/>
      <w:r w:rsidRPr="00E43562">
        <w:rPr>
          <w:sz w:val="22"/>
        </w:rPr>
        <w:t xml:space="preserve">, J. (2022). Safety and clinical outcomes of remdesivir in </w:t>
      </w:r>
      <w:proofErr w:type="spellStart"/>
      <w:r w:rsidRPr="00E43562">
        <w:rPr>
          <w:sz w:val="22"/>
        </w:rPr>
        <w:t>hospitalised</w:t>
      </w:r>
      <w:proofErr w:type="spellEnd"/>
      <w:r w:rsidRPr="00E43562">
        <w:rPr>
          <w:sz w:val="22"/>
        </w:rPr>
        <w:t xml:space="preserve"> COVID-19 patients: a retrospective analysis of active surveillance database. BMC Infectious Diseases, 22(1), 1.</w:t>
      </w:r>
    </w:p>
    <w:p w14:paraId="0D36D531" w14:textId="77777777" w:rsidR="00F370FF" w:rsidRPr="00E43562" w:rsidRDefault="00F370FF" w:rsidP="00F370FF">
      <w:pPr>
        <w:pStyle w:val="References"/>
        <w:rPr>
          <w:sz w:val="22"/>
        </w:rPr>
      </w:pPr>
      <w:r w:rsidRPr="00E43562">
        <w:rPr>
          <w:sz w:val="22"/>
        </w:rPr>
        <w:t xml:space="preserve">Hao, J. Y., </w:t>
      </w:r>
      <w:proofErr w:type="spellStart"/>
      <w:r w:rsidRPr="00E43562">
        <w:rPr>
          <w:sz w:val="22"/>
        </w:rPr>
        <w:t>Hatzopoulou</w:t>
      </w:r>
      <w:proofErr w:type="spellEnd"/>
      <w:r w:rsidRPr="00E43562">
        <w:rPr>
          <w:sz w:val="22"/>
        </w:rPr>
        <w:t>, M., &amp; Miller, E. J. (2010). Integrating an activity-based travel demand model with dynamic traffic assignment and emission models: Implementation in the Greater Toronto, Canada, area. Transportation Research Record, 2176(1), 1-13.</w:t>
      </w:r>
    </w:p>
    <w:p w14:paraId="0B9D745F" w14:textId="77777777" w:rsidR="00F370FF" w:rsidRPr="00E43562" w:rsidRDefault="00F370FF" w:rsidP="00F370FF">
      <w:pPr>
        <w:pStyle w:val="References"/>
        <w:rPr>
          <w:sz w:val="22"/>
        </w:rPr>
      </w:pPr>
      <w:r w:rsidRPr="00E43562">
        <w:rPr>
          <w:sz w:val="22"/>
        </w:rPr>
        <w:t xml:space="preserve">Hohl, A., </w:t>
      </w:r>
      <w:proofErr w:type="spellStart"/>
      <w:r w:rsidRPr="00E43562">
        <w:rPr>
          <w:sz w:val="22"/>
        </w:rPr>
        <w:t>Delmelle</w:t>
      </w:r>
      <w:proofErr w:type="spellEnd"/>
      <w:r w:rsidRPr="00E43562">
        <w:rPr>
          <w:sz w:val="22"/>
        </w:rPr>
        <w:t xml:space="preserve">, E. M., Desjardins, M. R., &amp; Lan, Y. (2020). Daily surveillance of COVID-19 using the prospective space-time scan statistic in the United States. Spatial and </w:t>
      </w:r>
      <w:proofErr w:type="spellStart"/>
      <w:r w:rsidRPr="00E43562">
        <w:rPr>
          <w:sz w:val="22"/>
        </w:rPr>
        <w:t>spatio</w:t>
      </w:r>
      <w:proofErr w:type="spellEnd"/>
      <w:r w:rsidRPr="00E43562">
        <w:rPr>
          <w:sz w:val="22"/>
        </w:rPr>
        <w:t>-temporal epidemiology, 34, 100354.</w:t>
      </w:r>
    </w:p>
    <w:p w14:paraId="32862380" w14:textId="77777777" w:rsidR="00F370FF" w:rsidRPr="00E43562" w:rsidRDefault="00F370FF" w:rsidP="00F370FF">
      <w:pPr>
        <w:pStyle w:val="References"/>
        <w:rPr>
          <w:sz w:val="22"/>
        </w:rPr>
      </w:pPr>
      <w:r w:rsidRPr="00E43562">
        <w:rPr>
          <w:sz w:val="22"/>
        </w:rPr>
        <w:t>Hu, Z., Zhang, Y., &amp; Tang, R. (2023). Patterns of Community‐Based Data in the US State‐Level COVID‐19 Dashboards: Groupings, Inconsistencies and Gaps. Proceedings of the Association for Information Science and Technology, 60(1), 983-985.</w:t>
      </w:r>
    </w:p>
    <w:p w14:paraId="5F0CA7CF" w14:textId="77777777" w:rsidR="00F370FF" w:rsidRPr="00E43562" w:rsidRDefault="00F370FF" w:rsidP="00F370FF">
      <w:pPr>
        <w:pStyle w:val="References"/>
        <w:rPr>
          <w:sz w:val="22"/>
        </w:rPr>
      </w:pPr>
      <w:r w:rsidRPr="00E43562">
        <w:rPr>
          <w:sz w:val="22"/>
        </w:rPr>
        <w:t xml:space="preserve">Janssens, D., Wets, G., Timmermans, H. J. P., &amp; </w:t>
      </w:r>
      <w:proofErr w:type="spellStart"/>
      <w:r w:rsidRPr="00E43562">
        <w:rPr>
          <w:sz w:val="22"/>
        </w:rPr>
        <w:t>Arentze</w:t>
      </w:r>
      <w:proofErr w:type="spellEnd"/>
      <w:r w:rsidRPr="00E43562">
        <w:rPr>
          <w:sz w:val="22"/>
        </w:rPr>
        <w:t>, T. A. (2007, June). Modeling short-term dynamics in activity-travel patterns: the feathers model. In Innovations in Travel Demand Modeling Conference (pp. 71-77).</w:t>
      </w:r>
    </w:p>
    <w:p w14:paraId="038EA6E4" w14:textId="77777777" w:rsidR="00F370FF" w:rsidRPr="00E43562" w:rsidRDefault="00F370FF" w:rsidP="00F370FF">
      <w:pPr>
        <w:pStyle w:val="References"/>
        <w:rPr>
          <w:sz w:val="22"/>
        </w:rPr>
      </w:pPr>
      <w:r w:rsidRPr="00E43562">
        <w:rPr>
          <w:sz w:val="22"/>
        </w:rPr>
        <w:t xml:space="preserve">Jia, J. S., Lu, X., Yuan, Y., Xu, G., Jia, J., &amp; Christakis, N. A. (2020). Population flow drives </w:t>
      </w:r>
      <w:proofErr w:type="spellStart"/>
      <w:r w:rsidRPr="00E43562">
        <w:rPr>
          <w:sz w:val="22"/>
        </w:rPr>
        <w:t>spatio</w:t>
      </w:r>
      <w:proofErr w:type="spellEnd"/>
      <w:r w:rsidRPr="00E43562">
        <w:rPr>
          <w:sz w:val="22"/>
        </w:rPr>
        <w:t>-temporal distribution of COVID-19 in China. Nature, 582(7812), 389-394.</w:t>
      </w:r>
    </w:p>
    <w:p w14:paraId="12A52184" w14:textId="77777777" w:rsidR="00F370FF" w:rsidRPr="00E43562" w:rsidRDefault="00F370FF" w:rsidP="00F370FF">
      <w:pPr>
        <w:pStyle w:val="References"/>
        <w:rPr>
          <w:sz w:val="22"/>
        </w:rPr>
      </w:pPr>
      <w:r w:rsidRPr="00E43562">
        <w:rPr>
          <w:sz w:val="22"/>
        </w:rPr>
        <w:t>Jo, G., Habib, D., Varadaraj, V., Smith, J., Epstein, S., Zhu, J., ... &amp; Swenor, B. K. (2022). COVID-19 vaccine website accessibility dashboard. Disability and Health Journal, 15(3), 101325.</w:t>
      </w:r>
    </w:p>
    <w:p w14:paraId="640390A1" w14:textId="77777777" w:rsidR="00F370FF" w:rsidRPr="00E43562" w:rsidRDefault="00F370FF" w:rsidP="00F370FF">
      <w:pPr>
        <w:pStyle w:val="References"/>
        <w:rPr>
          <w:sz w:val="22"/>
        </w:rPr>
      </w:pPr>
      <w:r w:rsidRPr="00E43562">
        <w:rPr>
          <w:sz w:val="22"/>
        </w:rPr>
        <w:t>Kan, Z., Kwan, M. P., Wong, M. S., Huang, J., &amp; Liu, D. (2021). Identifying the space-time patterns of COVID-19 risk and their associations with different built environment features in Hong Kong.</w:t>
      </w:r>
    </w:p>
    <w:p w14:paraId="77D05BDC" w14:textId="77777777" w:rsidR="00F370FF" w:rsidRPr="00E43562" w:rsidRDefault="00F370FF" w:rsidP="00F370FF">
      <w:pPr>
        <w:pStyle w:val="References"/>
        <w:rPr>
          <w:sz w:val="22"/>
        </w:rPr>
      </w:pPr>
      <w:r w:rsidRPr="00E43562">
        <w:rPr>
          <w:sz w:val="22"/>
        </w:rPr>
        <w:t>Kitamura, R. (1988). An evaluation of activity-based travel analysis. Transportation, 15, 9-34.</w:t>
      </w:r>
    </w:p>
    <w:p w14:paraId="0F60EBEE" w14:textId="77777777" w:rsidR="00F370FF" w:rsidRPr="00E43562" w:rsidRDefault="00F370FF" w:rsidP="00F370FF">
      <w:pPr>
        <w:pStyle w:val="References"/>
        <w:rPr>
          <w:sz w:val="22"/>
        </w:rPr>
      </w:pPr>
      <w:r w:rsidRPr="00E43562">
        <w:rPr>
          <w:sz w:val="22"/>
        </w:rPr>
        <w:t>Kogan, N. E., Clemente, L., Liautaud, P., Kaashoek, J., Link, N. B., Nguyen, A. T., ... &amp; Santillana, M. (2021). An early warning approach to monitor COVID-19 activity with multiple digital traces in near real time. Science Advances, 7(10), eabd6989.</w:t>
      </w:r>
    </w:p>
    <w:p w14:paraId="1447B73F" w14:textId="77777777" w:rsidR="00F370FF" w:rsidRPr="00E43562" w:rsidRDefault="00F370FF" w:rsidP="00F370FF">
      <w:pPr>
        <w:pStyle w:val="References"/>
        <w:rPr>
          <w:sz w:val="22"/>
        </w:rPr>
      </w:pPr>
      <w:r w:rsidRPr="00E43562">
        <w:rPr>
          <w:sz w:val="22"/>
        </w:rPr>
        <w:t xml:space="preserve">Kwan, M. P., &amp; Casas, I. (2006). Gabriel: </w:t>
      </w:r>
      <w:proofErr w:type="spellStart"/>
      <w:r w:rsidRPr="00E43562">
        <w:rPr>
          <w:sz w:val="22"/>
        </w:rPr>
        <w:t>Gis</w:t>
      </w:r>
      <w:proofErr w:type="spellEnd"/>
      <w:r w:rsidRPr="00E43562">
        <w:rPr>
          <w:sz w:val="22"/>
        </w:rPr>
        <w:t xml:space="preserve"> activity-based travel simulator. activity scheduling in the presence of real-time information. </w:t>
      </w:r>
      <w:proofErr w:type="spellStart"/>
      <w:r w:rsidRPr="00E43562">
        <w:rPr>
          <w:sz w:val="22"/>
        </w:rPr>
        <w:t>GeoInformatica</w:t>
      </w:r>
      <w:proofErr w:type="spellEnd"/>
      <w:r w:rsidRPr="00E43562">
        <w:rPr>
          <w:sz w:val="22"/>
        </w:rPr>
        <w:t>, 10, 469-493.</w:t>
      </w:r>
    </w:p>
    <w:p w14:paraId="1E4D9EB1" w14:textId="77777777" w:rsidR="00F370FF" w:rsidRPr="00E43562" w:rsidRDefault="00F370FF" w:rsidP="00F370FF">
      <w:pPr>
        <w:pStyle w:val="References"/>
        <w:rPr>
          <w:sz w:val="22"/>
        </w:rPr>
      </w:pPr>
      <w:r w:rsidRPr="00E43562">
        <w:rPr>
          <w:sz w:val="22"/>
        </w:rPr>
        <w:t>Labee, P., Rasouli, S., &amp; Liao, F. (2022). The implications of Mobility as a Service for urban emissions. Transportation Research Part D: Transport and Environment, 102, 103128.</w:t>
      </w:r>
    </w:p>
    <w:p w14:paraId="22CDA59F" w14:textId="77777777" w:rsidR="00F370FF" w:rsidRPr="00E43562" w:rsidRDefault="00F370FF" w:rsidP="00F370FF">
      <w:pPr>
        <w:pStyle w:val="References"/>
        <w:rPr>
          <w:sz w:val="22"/>
        </w:rPr>
      </w:pPr>
      <w:proofErr w:type="spellStart"/>
      <w:r w:rsidRPr="00E43562">
        <w:rPr>
          <w:sz w:val="22"/>
        </w:rPr>
        <w:lastRenderedPageBreak/>
        <w:t>Ligmann</w:t>
      </w:r>
      <w:proofErr w:type="spellEnd"/>
      <w:r w:rsidRPr="00E43562">
        <w:rPr>
          <w:sz w:val="22"/>
        </w:rPr>
        <w:t>-Zielinska, A., Siebers, P. O., Magliocca, N., Parker, D. C., Grimm, V., Du, J., ... &amp; Ye, X. (2020). ‘One size does not fit all’: A roadmap of purpose-driven mixed-method pathways for sensitivity analysis of agent-based models. Journal of Artificial Societies and Social Simulation, 23(1).</w:t>
      </w:r>
    </w:p>
    <w:p w14:paraId="46579CE1" w14:textId="77777777" w:rsidR="00F370FF" w:rsidRPr="00E43562" w:rsidRDefault="00F370FF" w:rsidP="00F370FF">
      <w:pPr>
        <w:pStyle w:val="References"/>
        <w:rPr>
          <w:sz w:val="22"/>
        </w:rPr>
      </w:pPr>
      <w:r w:rsidRPr="00E43562">
        <w:rPr>
          <w:sz w:val="22"/>
        </w:rPr>
        <w:t xml:space="preserve">Liu, F., Wang, J., Liu, J., Li, Y., Liu, D., Tong, J., ... &amp; Mo, S. (2020). Predicting and analyzing the COVID-19 epidemic in China: Based on SEIRD, LSTM and GWR models. </w:t>
      </w:r>
      <w:proofErr w:type="spellStart"/>
      <w:r w:rsidRPr="00E43562">
        <w:rPr>
          <w:sz w:val="22"/>
        </w:rPr>
        <w:t>PloS</w:t>
      </w:r>
      <w:proofErr w:type="spellEnd"/>
      <w:r w:rsidRPr="00E43562">
        <w:rPr>
          <w:sz w:val="22"/>
        </w:rPr>
        <w:t xml:space="preserve"> one, 15(8), e0238280.</w:t>
      </w:r>
    </w:p>
    <w:p w14:paraId="2A2A2E98" w14:textId="77777777" w:rsidR="00F370FF" w:rsidRPr="00E43562" w:rsidRDefault="00F370FF" w:rsidP="00F370FF">
      <w:pPr>
        <w:pStyle w:val="References"/>
        <w:rPr>
          <w:sz w:val="22"/>
        </w:rPr>
      </w:pPr>
      <w:r w:rsidRPr="00E43562">
        <w:rPr>
          <w:sz w:val="22"/>
        </w:rPr>
        <w:t xml:space="preserve">Mao, L., &amp; Bian, L. (2010). Spatial–temporal transmission of influenza and its health risks in an urbanized area. Computers, </w:t>
      </w:r>
      <w:proofErr w:type="gramStart"/>
      <w:r w:rsidRPr="00E43562">
        <w:rPr>
          <w:sz w:val="22"/>
        </w:rPr>
        <w:t>environment</w:t>
      </w:r>
      <w:proofErr w:type="gramEnd"/>
      <w:r w:rsidRPr="00E43562">
        <w:rPr>
          <w:sz w:val="22"/>
        </w:rPr>
        <w:t xml:space="preserve"> and urban systems, 34(3), 204-215.</w:t>
      </w:r>
    </w:p>
    <w:p w14:paraId="2F4A424E" w14:textId="77777777" w:rsidR="00F370FF" w:rsidRPr="00E43562" w:rsidRDefault="00F370FF" w:rsidP="00F370FF">
      <w:pPr>
        <w:pStyle w:val="References"/>
        <w:rPr>
          <w:sz w:val="22"/>
        </w:rPr>
      </w:pPr>
      <w:r w:rsidRPr="00E43562">
        <w:rPr>
          <w:sz w:val="22"/>
        </w:rPr>
        <w:t>McNally, M. G., &amp; Rindt, C. R. (2007). The activity-based approach. In Handbook of transport modelling (Vol. 1, pp. 55-73). Emerald Group Publishing Limited.</w:t>
      </w:r>
    </w:p>
    <w:p w14:paraId="4EDE6FF2" w14:textId="77777777" w:rsidR="00F370FF" w:rsidRPr="00E43562" w:rsidRDefault="00F370FF" w:rsidP="00F370FF">
      <w:pPr>
        <w:pStyle w:val="References"/>
        <w:rPr>
          <w:sz w:val="22"/>
        </w:rPr>
      </w:pPr>
      <w:r w:rsidRPr="00E43562">
        <w:rPr>
          <w:sz w:val="22"/>
        </w:rPr>
        <w:t xml:space="preserve">Miller, E. J. (2019). Agent-based activity/travel microsimulation: what’s </w:t>
      </w:r>
      <w:proofErr w:type="gramStart"/>
      <w:r w:rsidRPr="00E43562">
        <w:rPr>
          <w:sz w:val="22"/>
        </w:rPr>
        <w:t>next?.</w:t>
      </w:r>
      <w:proofErr w:type="gramEnd"/>
      <w:r w:rsidRPr="00E43562">
        <w:rPr>
          <w:sz w:val="22"/>
        </w:rPr>
        <w:t xml:space="preserve"> The Practice of Spatial Analysis: Essays in Memory of Professor Pavlos </w:t>
      </w:r>
      <w:proofErr w:type="spellStart"/>
      <w:r w:rsidRPr="00E43562">
        <w:rPr>
          <w:sz w:val="22"/>
        </w:rPr>
        <w:t>Kanaroglou</w:t>
      </w:r>
      <w:proofErr w:type="spellEnd"/>
      <w:r w:rsidRPr="00E43562">
        <w:rPr>
          <w:sz w:val="22"/>
        </w:rPr>
        <w:t>, 119-150.</w:t>
      </w:r>
    </w:p>
    <w:p w14:paraId="3A6EDEBA" w14:textId="77777777" w:rsidR="00F370FF" w:rsidRPr="00E43562" w:rsidRDefault="00F370FF" w:rsidP="00F370FF">
      <w:pPr>
        <w:pStyle w:val="References"/>
        <w:rPr>
          <w:sz w:val="22"/>
        </w:rPr>
      </w:pPr>
      <w:r w:rsidRPr="00E43562">
        <w:rPr>
          <w:sz w:val="22"/>
        </w:rPr>
        <w:t xml:space="preserve">Owusu, C., Desjardins, M. R., Baker, K. M., &amp; </w:t>
      </w:r>
      <w:proofErr w:type="spellStart"/>
      <w:r w:rsidRPr="00E43562">
        <w:rPr>
          <w:sz w:val="22"/>
        </w:rPr>
        <w:t>Delmelle</w:t>
      </w:r>
      <w:proofErr w:type="spellEnd"/>
      <w:r w:rsidRPr="00E43562">
        <w:rPr>
          <w:sz w:val="22"/>
        </w:rPr>
        <w:t>, E. (2019). Residential mobility impacts relative risk estimates of space-time clusters of chlamydia in Kalamazoo County, Michigan. Geospatial health, 14(2).</w:t>
      </w:r>
    </w:p>
    <w:p w14:paraId="4A6361BB" w14:textId="77777777" w:rsidR="00F370FF" w:rsidRPr="00E43562" w:rsidRDefault="00F370FF" w:rsidP="00F370FF">
      <w:pPr>
        <w:pStyle w:val="References"/>
        <w:rPr>
          <w:sz w:val="22"/>
        </w:rPr>
      </w:pPr>
      <w:r w:rsidRPr="00E43562">
        <w:rPr>
          <w:sz w:val="22"/>
        </w:rPr>
        <w:t xml:space="preserve">Rainer, H., &amp; Krause, U. (2002). Opinion dynamics and bounded confidence: models, </w:t>
      </w:r>
      <w:proofErr w:type="gramStart"/>
      <w:r w:rsidRPr="00E43562">
        <w:rPr>
          <w:sz w:val="22"/>
        </w:rPr>
        <w:t>analysis</w:t>
      </w:r>
      <w:proofErr w:type="gramEnd"/>
      <w:r w:rsidRPr="00E43562">
        <w:rPr>
          <w:sz w:val="22"/>
        </w:rPr>
        <w:t xml:space="preserve"> and simulation.</w:t>
      </w:r>
    </w:p>
    <w:p w14:paraId="61A92CCE" w14:textId="77777777" w:rsidR="00F370FF" w:rsidRPr="00E43562" w:rsidRDefault="00F370FF" w:rsidP="00F370FF">
      <w:pPr>
        <w:pStyle w:val="References"/>
        <w:rPr>
          <w:sz w:val="22"/>
        </w:rPr>
      </w:pPr>
      <w:r w:rsidRPr="00E43562">
        <w:rPr>
          <w:sz w:val="22"/>
        </w:rPr>
        <w:t xml:space="preserve">Rasouli, S., &amp; Timmermans, H. (2014). Activity-based models of travel demand: promises, </w:t>
      </w:r>
      <w:proofErr w:type="gramStart"/>
      <w:r w:rsidRPr="00E43562">
        <w:rPr>
          <w:sz w:val="22"/>
        </w:rPr>
        <w:t>progress</w:t>
      </w:r>
      <w:proofErr w:type="gramEnd"/>
      <w:r w:rsidRPr="00E43562">
        <w:rPr>
          <w:sz w:val="22"/>
        </w:rPr>
        <w:t xml:space="preserve"> and prospects. International Journal of Urban Sciences, 18(1), 31-60.</w:t>
      </w:r>
    </w:p>
    <w:p w14:paraId="3228CDED" w14:textId="77777777" w:rsidR="00F370FF" w:rsidRDefault="00F370FF" w:rsidP="00F370FF">
      <w:pPr>
        <w:pStyle w:val="References"/>
        <w:rPr>
          <w:ins w:id="35" w:author="Moongi Choi" w:date="2024-03-26T14:48:00Z" w16du:dateUtc="2024-03-26T20:48:00Z"/>
          <w:sz w:val="22"/>
        </w:rPr>
      </w:pPr>
      <w:r w:rsidRPr="00E43562">
        <w:rPr>
          <w:sz w:val="22"/>
        </w:rPr>
        <w:t xml:space="preserve">Ren, J., Yang, J., Wu, F., Sun, W., Xiao, X., &amp; Xia, J. C. (2023). Regional thermal environment changes: Integration of satellite data and land use/land cover. </w:t>
      </w:r>
      <w:proofErr w:type="spellStart"/>
      <w:r w:rsidRPr="00E43562">
        <w:rPr>
          <w:sz w:val="22"/>
        </w:rPr>
        <w:t>Iscience</w:t>
      </w:r>
      <w:proofErr w:type="spellEnd"/>
      <w:r w:rsidRPr="00E43562">
        <w:rPr>
          <w:sz w:val="22"/>
        </w:rPr>
        <w:t>, 26(2).</w:t>
      </w:r>
    </w:p>
    <w:p w14:paraId="0A9CB6B2" w14:textId="6F64D11E" w:rsidR="009C42D2" w:rsidRPr="00E43562" w:rsidDel="009C42D2" w:rsidRDefault="009C42D2" w:rsidP="009C42D2">
      <w:pPr>
        <w:pStyle w:val="References"/>
        <w:rPr>
          <w:del w:id="36" w:author="Moongi Choi" w:date="2024-03-26T14:48:00Z" w16du:dateUtc="2024-03-26T20:48:00Z"/>
          <w:sz w:val="22"/>
          <w:lang w:eastAsia="ko-KR"/>
        </w:rPr>
      </w:pPr>
      <w:proofErr w:type="spellStart"/>
      <w:ins w:id="37" w:author="Moongi Choi" w:date="2024-03-26T14:48:00Z" w16du:dateUtc="2024-03-26T20:48:00Z">
        <w:r>
          <w:rPr>
            <w:rFonts w:hint="eastAsia"/>
            <w:sz w:val="22"/>
            <w:lang w:eastAsia="ko-KR"/>
          </w:rPr>
          <w:t>SafeGraph</w:t>
        </w:r>
        <w:proofErr w:type="spellEnd"/>
        <w:r>
          <w:rPr>
            <w:rFonts w:hint="eastAsia"/>
            <w:sz w:val="22"/>
            <w:lang w:eastAsia="ko-KR"/>
          </w:rPr>
          <w:t xml:space="preserve">. (2024). Neighborhood Patterns, Retrieved January 10, 2024, from </w:t>
        </w:r>
        <w:r w:rsidRPr="009C42D2">
          <w:rPr>
            <w:sz w:val="22"/>
            <w:lang w:eastAsia="ko-KR"/>
          </w:rPr>
          <w:t>https://docs.safegraph.com/docs/neighborhood-patterns</w:t>
        </w:r>
      </w:ins>
    </w:p>
    <w:p w14:paraId="6270D6EF" w14:textId="77777777" w:rsidR="00F370FF" w:rsidRPr="00E43562" w:rsidRDefault="00F370FF" w:rsidP="00F370FF">
      <w:pPr>
        <w:pStyle w:val="References"/>
        <w:rPr>
          <w:sz w:val="22"/>
        </w:rPr>
      </w:pPr>
      <w:r w:rsidRPr="00E43562">
        <w:rPr>
          <w:sz w:val="22"/>
        </w:rPr>
        <w:t xml:space="preserve">Soleimani, M., &amp; Bagheri, N. (2021). Spatial and temporal analysis of myocardial infarction incidence in </w:t>
      </w:r>
      <w:proofErr w:type="spellStart"/>
      <w:r w:rsidRPr="00E43562">
        <w:rPr>
          <w:sz w:val="22"/>
        </w:rPr>
        <w:t>Zanjan</w:t>
      </w:r>
      <w:proofErr w:type="spellEnd"/>
      <w:r w:rsidRPr="00E43562">
        <w:rPr>
          <w:sz w:val="22"/>
        </w:rPr>
        <w:t xml:space="preserve"> province, Iran. BMC Public Health, 21(1), 1-14.</w:t>
      </w:r>
    </w:p>
    <w:p w14:paraId="1DF286DD" w14:textId="77777777" w:rsidR="00F370FF" w:rsidRPr="00E43562" w:rsidRDefault="00F370FF" w:rsidP="00F370FF">
      <w:pPr>
        <w:pStyle w:val="References"/>
        <w:rPr>
          <w:sz w:val="22"/>
        </w:rPr>
      </w:pPr>
      <w:r w:rsidRPr="00E43562">
        <w:rPr>
          <w:sz w:val="22"/>
        </w:rPr>
        <w:t xml:space="preserve">Wang, D., &amp; Cheng, T. (2001). A </w:t>
      </w:r>
      <w:proofErr w:type="spellStart"/>
      <w:r w:rsidRPr="00E43562">
        <w:rPr>
          <w:sz w:val="22"/>
        </w:rPr>
        <w:t>spatio</w:t>
      </w:r>
      <w:proofErr w:type="spellEnd"/>
      <w:r w:rsidRPr="00E43562">
        <w:rPr>
          <w:sz w:val="22"/>
        </w:rPr>
        <w:t>-temporal data model for activity-based transport demand modelling. International Journal of Geographical Information Science, 15(6), 561-585.</w:t>
      </w:r>
    </w:p>
    <w:p w14:paraId="7C2C7F4F" w14:textId="77777777" w:rsidR="00F370FF" w:rsidRPr="00E43562" w:rsidRDefault="00F370FF" w:rsidP="00F370FF">
      <w:pPr>
        <w:pStyle w:val="References"/>
        <w:rPr>
          <w:sz w:val="22"/>
        </w:rPr>
      </w:pPr>
      <w:r w:rsidRPr="00E43562">
        <w:rPr>
          <w:sz w:val="22"/>
        </w:rPr>
        <w:t>Wisconsin Department of Health Services. (2023). COVID-19 Public Use Data. Retrieved August 22. 2023, from https://www.dhs.wisconsin.gov/covid-19/data.htm</w:t>
      </w:r>
    </w:p>
    <w:p w14:paraId="521CEE49" w14:textId="77777777" w:rsidR="00F370FF" w:rsidRPr="00E43562" w:rsidRDefault="00F370FF" w:rsidP="00F370FF">
      <w:pPr>
        <w:pStyle w:val="References"/>
        <w:rPr>
          <w:sz w:val="22"/>
        </w:rPr>
      </w:pPr>
      <w:r w:rsidRPr="00E43562">
        <w:rPr>
          <w:sz w:val="22"/>
        </w:rPr>
        <w:t>World Health Organization. (2024). With the international public health emergency ending, WHO/Europe launches its transition plan for COVID-19. Retrieved January 25, 2024, from. https://www.who.int/europe/news/item/12-06-2023-with-the-international-public-health-emergency-ending--who-europe-launches-its-transition-plan-for-covid-19</w:t>
      </w:r>
    </w:p>
    <w:p w14:paraId="3AEE58A3" w14:textId="77777777" w:rsidR="00F370FF" w:rsidRPr="00E43562" w:rsidRDefault="00F370FF" w:rsidP="00F370FF">
      <w:pPr>
        <w:pStyle w:val="References"/>
        <w:rPr>
          <w:sz w:val="22"/>
        </w:rPr>
      </w:pPr>
      <w:r w:rsidRPr="00E43562">
        <w:rPr>
          <w:sz w:val="22"/>
        </w:rPr>
        <w:t xml:space="preserve">Zhou, S., Zhou, S., Zheng, Z., &amp; Lu, J. (2021). Optimizing spatial allocation of COVID‐19 vaccine by agent‐based spatiotemporal simulations. </w:t>
      </w:r>
      <w:proofErr w:type="spellStart"/>
      <w:r w:rsidRPr="00E43562">
        <w:rPr>
          <w:sz w:val="22"/>
        </w:rPr>
        <w:t>GeoHealth</w:t>
      </w:r>
      <w:proofErr w:type="spellEnd"/>
      <w:r w:rsidRPr="00E43562">
        <w:rPr>
          <w:sz w:val="22"/>
        </w:rPr>
        <w:t>, 5(6), e2021GH000427.</w:t>
      </w:r>
    </w:p>
    <w:p w14:paraId="73082705" w14:textId="77777777" w:rsidR="004F0580" w:rsidRPr="00E43562" w:rsidRDefault="004F0580" w:rsidP="007911CF"/>
    <w:p w14:paraId="36F1956A" w14:textId="0E8A22B1" w:rsidR="00A06EE3" w:rsidRDefault="00A06EE3" w:rsidP="00A06EE3">
      <w:pPr>
        <w:pStyle w:val="Heading1"/>
      </w:pPr>
      <w:r>
        <w:rPr>
          <w:rFonts w:hint="eastAsia"/>
        </w:rPr>
        <w:lastRenderedPageBreak/>
        <w:t>Appendix</w:t>
      </w:r>
    </w:p>
    <w:p w14:paraId="5EB3F38A" w14:textId="77777777" w:rsidR="00FA0C42" w:rsidRDefault="00FA0C42" w:rsidP="00FA0C42">
      <w:pPr>
        <w:pStyle w:val="Caption1"/>
        <w:jc w:val="left"/>
        <w:rPr>
          <w:rStyle w:val="captionChar"/>
        </w:rPr>
      </w:pPr>
      <w:r>
        <w:t>Ta</w:t>
      </w:r>
      <w:r w:rsidRPr="00FA0C42">
        <w:rPr>
          <w:rStyle w:val="captionChar"/>
        </w:rPr>
        <w:t>ble 6. Weekday average travels by Age Group</w:t>
      </w:r>
    </w:p>
    <w:p w14:paraId="0D320F0F" w14:textId="77777777" w:rsidR="00FA0C42" w:rsidRPr="00FA0C42" w:rsidRDefault="00FA0C42" w:rsidP="00FA0C42">
      <w:pPr>
        <w:pStyle w:val="Caption1"/>
        <w:jc w:val="left"/>
        <w:rPr>
          <w:rStyle w:val="captionChar"/>
        </w:rPr>
      </w:pPr>
    </w:p>
    <w:tbl>
      <w:tblPr>
        <w:tblStyle w:val="TableGrid"/>
        <w:tblW w:w="0" w:type="auto"/>
        <w:tblLayout w:type="fixed"/>
        <w:tblCellMar>
          <w:left w:w="14" w:type="dxa"/>
          <w:right w:w="14" w:type="dxa"/>
        </w:tblCellMar>
        <w:tblLook w:val="04A0" w:firstRow="1" w:lastRow="0" w:firstColumn="1" w:lastColumn="0" w:noHBand="0" w:noVBand="1"/>
      </w:tblPr>
      <w:tblGrid>
        <w:gridCol w:w="715"/>
        <w:gridCol w:w="720"/>
        <w:gridCol w:w="624"/>
        <w:gridCol w:w="625"/>
        <w:gridCol w:w="625"/>
        <w:gridCol w:w="625"/>
        <w:gridCol w:w="625"/>
        <w:gridCol w:w="625"/>
        <w:gridCol w:w="625"/>
        <w:gridCol w:w="625"/>
        <w:gridCol w:w="625"/>
        <w:gridCol w:w="625"/>
        <w:gridCol w:w="625"/>
        <w:gridCol w:w="625"/>
      </w:tblGrid>
      <w:tr w:rsidR="00FA0C42" w14:paraId="3A7883FF" w14:textId="77777777" w:rsidTr="00BA323B">
        <w:trPr>
          <w:trHeight w:val="314"/>
        </w:trPr>
        <w:tc>
          <w:tcPr>
            <w:tcW w:w="715" w:type="dxa"/>
            <w:vMerge w:val="restart"/>
            <w:tcBorders>
              <w:left w:val="nil"/>
            </w:tcBorders>
            <w:vAlign w:val="center"/>
          </w:tcPr>
          <w:p w14:paraId="3892CB14" w14:textId="77777777" w:rsidR="00FA0C42" w:rsidRPr="00A66550" w:rsidRDefault="00FA0C42" w:rsidP="00BA323B">
            <w:pPr>
              <w:pStyle w:val="WordsinTable"/>
              <w:jc w:val="center"/>
              <w:rPr>
                <w:sz w:val="16"/>
                <w:szCs w:val="16"/>
              </w:rPr>
            </w:pPr>
            <w:r w:rsidRPr="00A66550">
              <w:rPr>
                <w:sz w:val="16"/>
                <w:szCs w:val="16"/>
              </w:rPr>
              <w:t>Age Group</w:t>
            </w:r>
          </w:p>
        </w:tc>
        <w:tc>
          <w:tcPr>
            <w:tcW w:w="720" w:type="dxa"/>
            <w:vMerge w:val="restart"/>
            <w:vAlign w:val="center"/>
          </w:tcPr>
          <w:p w14:paraId="72857EDA" w14:textId="77777777" w:rsidR="00FA0C42" w:rsidRPr="00A66550" w:rsidRDefault="00FA0C42" w:rsidP="00BA323B">
            <w:pPr>
              <w:pStyle w:val="WordsinTable"/>
              <w:jc w:val="center"/>
              <w:rPr>
                <w:sz w:val="16"/>
                <w:szCs w:val="16"/>
              </w:rPr>
            </w:pPr>
            <w:r w:rsidRPr="00A66550">
              <w:rPr>
                <w:sz w:val="16"/>
                <w:szCs w:val="16"/>
              </w:rPr>
              <w:t>Date</w:t>
            </w:r>
          </w:p>
        </w:tc>
        <w:tc>
          <w:tcPr>
            <w:tcW w:w="7499" w:type="dxa"/>
            <w:gridSpan w:val="12"/>
            <w:tcBorders>
              <w:right w:val="nil"/>
            </w:tcBorders>
            <w:vAlign w:val="center"/>
          </w:tcPr>
          <w:p w14:paraId="06606111" w14:textId="77777777" w:rsidR="00FA0C42" w:rsidRPr="00A66550" w:rsidRDefault="00FA0C42" w:rsidP="00BA323B">
            <w:pPr>
              <w:pStyle w:val="WordsinTable"/>
              <w:spacing w:before="240" w:after="0"/>
              <w:jc w:val="center"/>
              <w:rPr>
                <w:sz w:val="16"/>
                <w:szCs w:val="16"/>
              </w:rPr>
            </w:pPr>
            <w:r w:rsidRPr="006A6D53">
              <w:rPr>
                <w:szCs w:val="18"/>
              </w:rPr>
              <w:t># Travels (average dwell time)</w:t>
            </w:r>
          </w:p>
        </w:tc>
      </w:tr>
      <w:tr w:rsidR="00FA0C42" w14:paraId="23C5B971" w14:textId="77777777" w:rsidTr="00BA323B">
        <w:trPr>
          <w:trHeight w:val="363"/>
        </w:trPr>
        <w:tc>
          <w:tcPr>
            <w:tcW w:w="715" w:type="dxa"/>
            <w:vMerge/>
            <w:tcBorders>
              <w:left w:val="nil"/>
              <w:bottom w:val="double" w:sz="4" w:space="0" w:color="auto"/>
            </w:tcBorders>
            <w:vAlign w:val="center"/>
          </w:tcPr>
          <w:p w14:paraId="3C6C97AB" w14:textId="77777777" w:rsidR="00FA0C42" w:rsidRPr="00A66550" w:rsidRDefault="00FA0C42" w:rsidP="00BA323B">
            <w:pPr>
              <w:pStyle w:val="WordsinTable"/>
              <w:jc w:val="center"/>
              <w:rPr>
                <w:sz w:val="16"/>
                <w:szCs w:val="16"/>
              </w:rPr>
            </w:pPr>
          </w:p>
        </w:tc>
        <w:tc>
          <w:tcPr>
            <w:tcW w:w="720" w:type="dxa"/>
            <w:vMerge/>
            <w:tcBorders>
              <w:bottom w:val="double" w:sz="4" w:space="0" w:color="auto"/>
            </w:tcBorders>
            <w:vAlign w:val="center"/>
          </w:tcPr>
          <w:p w14:paraId="2D034048" w14:textId="77777777" w:rsidR="00FA0C42" w:rsidRPr="00A66550" w:rsidRDefault="00FA0C42" w:rsidP="00BA323B">
            <w:pPr>
              <w:pStyle w:val="WordsinTable"/>
              <w:jc w:val="center"/>
              <w:rPr>
                <w:sz w:val="16"/>
                <w:szCs w:val="16"/>
              </w:rPr>
            </w:pPr>
          </w:p>
        </w:tc>
        <w:tc>
          <w:tcPr>
            <w:tcW w:w="624" w:type="dxa"/>
            <w:tcBorders>
              <w:bottom w:val="double" w:sz="4" w:space="0" w:color="auto"/>
            </w:tcBorders>
            <w:vAlign w:val="center"/>
          </w:tcPr>
          <w:p w14:paraId="70C5D6BB" w14:textId="77777777" w:rsidR="00FA0C42" w:rsidRPr="00A66550" w:rsidRDefault="00FA0C42" w:rsidP="00BA323B">
            <w:pPr>
              <w:pStyle w:val="WordsinTable"/>
              <w:jc w:val="center"/>
              <w:rPr>
                <w:sz w:val="16"/>
                <w:szCs w:val="16"/>
              </w:rPr>
            </w:pPr>
            <w:r w:rsidRPr="00A66550">
              <w:rPr>
                <w:sz w:val="16"/>
                <w:szCs w:val="16"/>
              </w:rPr>
              <w:t>Work</w:t>
            </w:r>
          </w:p>
        </w:tc>
        <w:tc>
          <w:tcPr>
            <w:tcW w:w="625" w:type="dxa"/>
            <w:tcBorders>
              <w:bottom w:val="double" w:sz="4" w:space="0" w:color="auto"/>
            </w:tcBorders>
            <w:vAlign w:val="center"/>
          </w:tcPr>
          <w:p w14:paraId="70CBB632" w14:textId="77777777" w:rsidR="00FA0C42" w:rsidRPr="00A66550" w:rsidRDefault="00FA0C42" w:rsidP="00BA323B">
            <w:pPr>
              <w:pStyle w:val="WordsinTable"/>
              <w:jc w:val="center"/>
              <w:rPr>
                <w:sz w:val="16"/>
                <w:szCs w:val="16"/>
              </w:rPr>
            </w:pPr>
            <w:r w:rsidRPr="00A66550">
              <w:rPr>
                <w:sz w:val="16"/>
                <w:szCs w:val="16"/>
              </w:rPr>
              <w:t>School</w:t>
            </w:r>
          </w:p>
        </w:tc>
        <w:tc>
          <w:tcPr>
            <w:tcW w:w="625" w:type="dxa"/>
            <w:tcBorders>
              <w:bottom w:val="double" w:sz="4" w:space="0" w:color="auto"/>
            </w:tcBorders>
            <w:vAlign w:val="center"/>
          </w:tcPr>
          <w:p w14:paraId="52199C84" w14:textId="77777777" w:rsidR="00FA0C42" w:rsidRPr="00A66550" w:rsidRDefault="00FA0C42" w:rsidP="00BA323B">
            <w:pPr>
              <w:pStyle w:val="WordsinTable"/>
              <w:jc w:val="center"/>
              <w:rPr>
                <w:sz w:val="16"/>
                <w:szCs w:val="16"/>
              </w:rPr>
            </w:pPr>
            <w:r w:rsidRPr="00A66550">
              <w:rPr>
                <w:sz w:val="16"/>
                <w:szCs w:val="16"/>
              </w:rPr>
              <w:t>Univ/</w:t>
            </w:r>
          </w:p>
          <w:p w14:paraId="3B9653A3" w14:textId="77777777" w:rsidR="00FA0C42" w:rsidRPr="00A66550" w:rsidRDefault="00FA0C42" w:rsidP="00BA323B">
            <w:pPr>
              <w:pStyle w:val="WordsinTable"/>
              <w:jc w:val="center"/>
              <w:rPr>
                <w:sz w:val="16"/>
                <w:szCs w:val="16"/>
              </w:rPr>
            </w:pPr>
            <w:r w:rsidRPr="00A66550">
              <w:rPr>
                <w:sz w:val="16"/>
                <w:szCs w:val="16"/>
              </w:rPr>
              <w:t>College</w:t>
            </w:r>
          </w:p>
        </w:tc>
        <w:tc>
          <w:tcPr>
            <w:tcW w:w="625" w:type="dxa"/>
            <w:tcBorders>
              <w:bottom w:val="double" w:sz="4" w:space="0" w:color="auto"/>
            </w:tcBorders>
            <w:vAlign w:val="center"/>
          </w:tcPr>
          <w:p w14:paraId="11136C55" w14:textId="77777777" w:rsidR="00FA0C42" w:rsidRPr="00A66550" w:rsidRDefault="00FA0C42" w:rsidP="00BA323B">
            <w:pPr>
              <w:pStyle w:val="WordsinTable"/>
              <w:jc w:val="center"/>
              <w:rPr>
                <w:sz w:val="16"/>
                <w:szCs w:val="16"/>
              </w:rPr>
            </w:pPr>
            <w:r w:rsidRPr="00A66550">
              <w:rPr>
                <w:sz w:val="16"/>
                <w:szCs w:val="16"/>
              </w:rPr>
              <w:t>Daycare</w:t>
            </w:r>
          </w:p>
        </w:tc>
        <w:tc>
          <w:tcPr>
            <w:tcW w:w="625" w:type="dxa"/>
            <w:tcBorders>
              <w:bottom w:val="double" w:sz="4" w:space="0" w:color="auto"/>
            </w:tcBorders>
            <w:vAlign w:val="center"/>
          </w:tcPr>
          <w:p w14:paraId="312FC3BC" w14:textId="77777777" w:rsidR="00FA0C42" w:rsidRPr="00A66550" w:rsidRDefault="00FA0C42" w:rsidP="00BA323B">
            <w:pPr>
              <w:pStyle w:val="WordsinTable"/>
              <w:jc w:val="center"/>
              <w:rPr>
                <w:sz w:val="16"/>
                <w:szCs w:val="16"/>
              </w:rPr>
            </w:pPr>
            <w:proofErr w:type="spellStart"/>
            <w:r w:rsidRPr="00A66550">
              <w:rPr>
                <w:sz w:val="16"/>
                <w:szCs w:val="16"/>
              </w:rPr>
              <w:t>Relig</w:t>
            </w:r>
            <w:proofErr w:type="spellEnd"/>
            <w:r w:rsidRPr="00A66550">
              <w:rPr>
                <w:sz w:val="16"/>
                <w:szCs w:val="16"/>
              </w:rPr>
              <w:t xml:space="preserve"> Act</w:t>
            </w:r>
          </w:p>
        </w:tc>
        <w:tc>
          <w:tcPr>
            <w:tcW w:w="625" w:type="dxa"/>
            <w:tcBorders>
              <w:bottom w:val="double" w:sz="4" w:space="0" w:color="auto"/>
            </w:tcBorders>
            <w:vAlign w:val="center"/>
          </w:tcPr>
          <w:p w14:paraId="1074C862" w14:textId="77777777" w:rsidR="00FA0C42" w:rsidRPr="00A66550" w:rsidRDefault="00FA0C42" w:rsidP="00BA323B">
            <w:pPr>
              <w:pStyle w:val="WordsinTable"/>
              <w:jc w:val="center"/>
              <w:rPr>
                <w:sz w:val="16"/>
                <w:szCs w:val="16"/>
              </w:rPr>
            </w:pPr>
            <w:r w:rsidRPr="00A66550">
              <w:rPr>
                <w:sz w:val="16"/>
                <w:szCs w:val="16"/>
              </w:rPr>
              <w:t>Large Shop</w:t>
            </w:r>
          </w:p>
        </w:tc>
        <w:tc>
          <w:tcPr>
            <w:tcW w:w="625" w:type="dxa"/>
            <w:tcBorders>
              <w:bottom w:val="double" w:sz="4" w:space="0" w:color="auto"/>
            </w:tcBorders>
            <w:vAlign w:val="center"/>
          </w:tcPr>
          <w:p w14:paraId="6B381D35" w14:textId="77777777" w:rsidR="00FA0C42" w:rsidRPr="00A66550" w:rsidRDefault="00FA0C42" w:rsidP="00BA323B">
            <w:pPr>
              <w:pStyle w:val="WordsinTable"/>
              <w:jc w:val="center"/>
              <w:rPr>
                <w:sz w:val="16"/>
                <w:szCs w:val="16"/>
              </w:rPr>
            </w:pPr>
            <w:r w:rsidRPr="00A66550">
              <w:rPr>
                <w:sz w:val="16"/>
                <w:szCs w:val="16"/>
              </w:rPr>
              <w:t>Daily Grocery</w:t>
            </w:r>
          </w:p>
        </w:tc>
        <w:tc>
          <w:tcPr>
            <w:tcW w:w="625" w:type="dxa"/>
            <w:tcBorders>
              <w:bottom w:val="double" w:sz="4" w:space="0" w:color="auto"/>
            </w:tcBorders>
            <w:vAlign w:val="center"/>
          </w:tcPr>
          <w:p w14:paraId="62C570A4" w14:textId="77777777" w:rsidR="00FA0C42" w:rsidRPr="00A66550" w:rsidRDefault="00FA0C42" w:rsidP="00BA323B">
            <w:pPr>
              <w:pStyle w:val="WordsinTable"/>
              <w:jc w:val="center"/>
              <w:rPr>
                <w:sz w:val="16"/>
                <w:szCs w:val="16"/>
              </w:rPr>
            </w:pPr>
            <w:r w:rsidRPr="00A66550">
              <w:rPr>
                <w:sz w:val="16"/>
                <w:szCs w:val="16"/>
              </w:rPr>
              <w:t>Meals</w:t>
            </w:r>
          </w:p>
        </w:tc>
        <w:tc>
          <w:tcPr>
            <w:tcW w:w="625" w:type="dxa"/>
            <w:tcBorders>
              <w:bottom w:val="double" w:sz="4" w:space="0" w:color="auto"/>
            </w:tcBorders>
            <w:vAlign w:val="center"/>
          </w:tcPr>
          <w:p w14:paraId="4B7F1D1E" w14:textId="77777777" w:rsidR="00FA0C42" w:rsidRPr="00A66550" w:rsidRDefault="00FA0C42" w:rsidP="00BA323B">
            <w:pPr>
              <w:pStyle w:val="WordsinTable"/>
              <w:jc w:val="center"/>
              <w:rPr>
                <w:sz w:val="16"/>
                <w:szCs w:val="16"/>
              </w:rPr>
            </w:pPr>
            <w:r w:rsidRPr="00A66550">
              <w:rPr>
                <w:sz w:val="16"/>
                <w:szCs w:val="16"/>
              </w:rPr>
              <w:t>Visit F/R</w:t>
            </w:r>
          </w:p>
        </w:tc>
        <w:tc>
          <w:tcPr>
            <w:tcW w:w="625" w:type="dxa"/>
            <w:tcBorders>
              <w:bottom w:val="double" w:sz="4" w:space="0" w:color="auto"/>
            </w:tcBorders>
            <w:vAlign w:val="center"/>
          </w:tcPr>
          <w:p w14:paraId="668CE40F" w14:textId="77777777" w:rsidR="00FA0C42" w:rsidRPr="00A66550" w:rsidRDefault="00FA0C42" w:rsidP="00BA323B">
            <w:pPr>
              <w:pStyle w:val="WordsinTable"/>
              <w:jc w:val="center"/>
              <w:rPr>
                <w:sz w:val="16"/>
                <w:szCs w:val="16"/>
              </w:rPr>
            </w:pPr>
            <w:proofErr w:type="spellStart"/>
            <w:r w:rsidRPr="00A66550">
              <w:rPr>
                <w:sz w:val="16"/>
                <w:szCs w:val="16"/>
              </w:rPr>
              <w:t>Recre</w:t>
            </w:r>
            <w:proofErr w:type="spellEnd"/>
            <w:r w:rsidRPr="00A66550">
              <w:rPr>
                <w:sz w:val="16"/>
                <w:szCs w:val="16"/>
              </w:rPr>
              <w:t>/</w:t>
            </w:r>
          </w:p>
          <w:p w14:paraId="4615FD53" w14:textId="77777777" w:rsidR="00FA0C42" w:rsidRPr="00A66550" w:rsidRDefault="00FA0C42" w:rsidP="00BA323B">
            <w:pPr>
              <w:pStyle w:val="WordsinTable"/>
              <w:jc w:val="center"/>
              <w:rPr>
                <w:sz w:val="16"/>
                <w:szCs w:val="16"/>
              </w:rPr>
            </w:pPr>
            <w:r w:rsidRPr="00A66550">
              <w:rPr>
                <w:sz w:val="16"/>
                <w:szCs w:val="16"/>
              </w:rPr>
              <w:t>Leisure</w:t>
            </w:r>
          </w:p>
        </w:tc>
        <w:tc>
          <w:tcPr>
            <w:tcW w:w="625" w:type="dxa"/>
            <w:tcBorders>
              <w:bottom w:val="double" w:sz="4" w:space="0" w:color="auto"/>
            </w:tcBorders>
            <w:vAlign w:val="center"/>
          </w:tcPr>
          <w:p w14:paraId="54A425E1" w14:textId="77777777" w:rsidR="00FA0C42" w:rsidRPr="00A66550" w:rsidRDefault="00FA0C42" w:rsidP="00BA323B">
            <w:pPr>
              <w:pStyle w:val="WordsinTable"/>
              <w:jc w:val="center"/>
              <w:rPr>
                <w:sz w:val="16"/>
                <w:szCs w:val="16"/>
              </w:rPr>
            </w:pPr>
            <w:r w:rsidRPr="00A66550">
              <w:rPr>
                <w:sz w:val="16"/>
                <w:szCs w:val="16"/>
              </w:rPr>
              <w:t>Service trips</w:t>
            </w:r>
          </w:p>
        </w:tc>
        <w:tc>
          <w:tcPr>
            <w:tcW w:w="625" w:type="dxa"/>
            <w:tcBorders>
              <w:bottom w:val="double" w:sz="4" w:space="0" w:color="auto"/>
              <w:right w:val="nil"/>
            </w:tcBorders>
            <w:vAlign w:val="center"/>
          </w:tcPr>
          <w:p w14:paraId="384E0294" w14:textId="77777777" w:rsidR="00FA0C42" w:rsidRPr="00A66550" w:rsidRDefault="00FA0C42" w:rsidP="00BA323B">
            <w:pPr>
              <w:pStyle w:val="WordsinTable"/>
              <w:jc w:val="center"/>
              <w:rPr>
                <w:sz w:val="16"/>
                <w:szCs w:val="16"/>
              </w:rPr>
            </w:pPr>
            <w:r w:rsidRPr="00A66550">
              <w:rPr>
                <w:sz w:val="16"/>
                <w:szCs w:val="16"/>
              </w:rPr>
              <w:t>Others</w:t>
            </w:r>
          </w:p>
        </w:tc>
      </w:tr>
      <w:tr w:rsidR="00FA0C42" w14:paraId="51A9E4DF" w14:textId="77777777" w:rsidTr="00BA323B">
        <w:trPr>
          <w:trHeight w:val="361"/>
        </w:trPr>
        <w:tc>
          <w:tcPr>
            <w:tcW w:w="715" w:type="dxa"/>
            <w:vMerge w:val="restart"/>
            <w:tcBorders>
              <w:top w:val="double" w:sz="4" w:space="0" w:color="auto"/>
              <w:left w:val="nil"/>
            </w:tcBorders>
            <w:vAlign w:val="center"/>
          </w:tcPr>
          <w:p w14:paraId="7367D713" w14:textId="77777777" w:rsidR="00FA0C42" w:rsidRDefault="00FA0C42" w:rsidP="00BA323B">
            <w:pPr>
              <w:pStyle w:val="WordsinTable"/>
              <w:spacing w:after="0" w:line="276" w:lineRule="auto"/>
              <w:jc w:val="center"/>
            </w:pPr>
            <w:r>
              <w:t>Child</w:t>
            </w:r>
          </w:p>
        </w:tc>
        <w:tc>
          <w:tcPr>
            <w:tcW w:w="720" w:type="dxa"/>
            <w:tcBorders>
              <w:top w:val="double" w:sz="4" w:space="0" w:color="auto"/>
              <w:bottom w:val="nil"/>
            </w:tcBorders>
            <w:vAlign w:val="center"/>
          </w:tcPr>
          <w:p w14:paraId="71B2E87D" w14:textId="77777777" w:rsidR="00FA0C42" w:rsidRDefault="00FA0C42" w:rsidP="00BA323B">
            <w:pPr>
              <w:pStyle w:val="WordsinTable"/>
              <w:spacing w:after="0"/>
              <w:jc w:val="center"/>
            </w:pPr>
            <w:r>
              <w:t>2020/9</w:t>
            </w:r>
          </w:p>
        </w:tc>
        <w:tc>
          <w:tcPr>
            <w:tcW w:w="624" w:type="dxa"/>
            <w:tcBorders>
              <w:top w:val="double" w:sz="4" w:space="0" w:color="auto"/>
              <w:bottom w:val="single" w:sz="4" w:space="0" w:color="auto"/>
            </w:tcBorders>
            <w:vAlign w:val="bottom"/>
          </w:tcPr>
          <w:p w14:paraId="778DF586"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18.2 (363.4)</w:t>
            </w:r>
          </w:p>
        </w:tc>
        <w:tc>
          <w:tcPr>
            <w:tcW w:w="625" w:type="dxa"/>
            <w:tcBorders>
              <w:top w:val="double" w:sz="4" w:space="0" w:color="auto"/>
              <w:bottom w:val="single" w:sz="4" w:space="0" w:color="auto"/>
            </w:tcBorders>
            <w:shd w:val="clear" w:color="auto" w:fill="E7E6E6" w:themeFill="background2"/>
            <w:vAlign w:val="bottom"/>
          </w:tcPr>
          <w:p w14:paraId="1C110819"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1023.9 (390.2)</w:t>
            </w:r>
          </w:p>
        </w:tc>
        <w:tc>
          <w:tcPr>
            <w:tcW w:w="625" w:type="dxa"/>
            <w:tcBorders>
              <w:top w:val="double" w:sz="4" w:space="0" w:color="auto"/>
              <w:bottom w:val="single" w:sz="4" w:space="0" w:color="auto"/>
            </w:tcBorders>
            <w:vAlign w:val="center"/>
          </w:tcPr>
          <w:p w14:paraId="547068A5" w14:textId="77777777" w:rsidR="00FA0C42" w:rsidRPr="00E97077" w:rsidRDefault="00FA0C42" w:rsidP="00BA323B">
            <w:pPr>
              <w:pStyle w:val="WordsinTable"/>
              <w:spacing w:after="0"/>
              <w:jc w:val="center"/>
              <w:rPr>
                <w:rFonts w:cs="Times New Roman"/>
                <w:sz w:val="14"/>
                <w:szCs w:val="14"/>
              </w:rPr>
            </w:pPr>
          </w:p>
        </w:tc>
        <w:tc>
          <w:tcPr>
            <w:tcW w:w="625" w:type="dxa"/>
            <w:tcBorders>
              <w:top w:val="double" w:sz="4" w:space="0" w:color="auto"/>
              <w:bottom w:val="single" w:sz="4" w:space="0" w:color="auto"/>
            </w:tcBorders>
            <w:shd w:val="clear" w:color="auto" w:fill="E7E6E6" w:themeFill="background2"/>
            <w:vAlign w:val="bottom"/>
          </w:tcPr>
          <w:p w14:paraId="776B594E"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1003.8 (391.2)</w:t>
            </w:r>
          </w:p>
        </w:tc>
        <w:tc>
          <w:tcPr>
            <w:tcW w:w="625" w:type="dxa"/>
            <w:tcBorders>
              <w:top w:val="double" w:sz="4" w:space="0" w:color="auto"/>
              <w:bottom w:val="single" w:sz="4" w:space="0" w:color="auto"/>
            </w:tcBorders>
            <w:vAlign w:val="center"/>
          </w:tcPr>
          <w:p w14:paraId="6C4DFD98" w14:textId="77777777" w:rsidR="00FA0C42" w:rsidRPr="00E97077" w:rsidRDefault="00FA0C42" w:rsidP="00BA323B">
            <w:pPr>
              <w:pStyle w:val="WordsinTable"/>
              <w:spacing w:after="0"/>
              <w:jc w:val="center"/>
              <w:rPr>
                <w:rFonts w:cs="Times New Roman"/>
                <w:sz w:val="14"/>
                <w:szCs w:val="14"/>
              </w:rPr>
            </w:pPr>
          </w:p>
        </w:tc>
        <w:tc>
          <w:tcPr>
            <w:tcW w:w="625" w:type="dxa"/>
            <w:tcBorders>
              <w:top w:val="double" w:sz="4" w:space="0" w:color="auto"/>
              <w:bottom w:val="single" w:sz="4" w:space="0" w:color="auto"/>
            </w:tcBorders>
            <w:vAlign w:val="bottom"/>
          </w:tcPr>
          <w:p w14:paraId="07069E98"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436.8 (48.1)</w:t>
            </w:r>
          </w:p>
        </w:tc>
        <w:tc>
          <w:tcPr>
            <w:tcW w:w="625" w:type="dxa"/>
            <w:tcBorders>
              <w:top w:val="double" w:sz="4" w:space="0" w:color="auto"/>
              <w:bottom w:val="single" w:sz="4" w:space="0" w:color="auto"/>
            </w:tcBorders>
            <w:vAlign w:val="bottom"/>
          </w:tcPr>
          <w:p w14:paraId="23FECFC3"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214.7 (48.8)</w:t>
            </w:r>
          </w:p>
        </w:tc>
        <w:tc>
          <w:tcPr>
            <w:tcW w:w="625" w:type="dxa"/>
            <w:tcBorders>
              <w:top w:val="double" w:sz="4" w:space="0" w:color="auto"/>
              <w:bottom w:val="single" w:sz="4" w:space="0" w:color="auto"/>
            </w:tcBorders>
            <w:vAlign w:val="bottom"/>
          </w:tcPr>
          <w:p w14:paraId="01753B91"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380.1 (63.0)</w:t>
            </w:r>
          </w:p>
        </w:tc>
        <w:tc>
          <w:tcPr>
            <w:tcW w:w="625" w:type="dxa"/>
            <w:tcBorders>
              <w:top w:val="double" w:sz="4" w:space="0" w:color="auto"/>
              <w:bottom w:val="single" w:sz="4" w:space="0" w:color="auto"/>
            </w:tcBorders>
            <w:vAlign w:val="bottom"/>
          </w:tcPr>
          <w:p w14:paraId="097AE758"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464.1 (188.8)</w:t>
            </w:r>
          </w:p>
        </w:tc>
        <w:tc>
          <w:tcPr>
            <w:tcW w:w="625" w:type="dxa"/>
            <w:tcBorders>
              <w:top w:val="double" w:sz="4" w:space="0" w:color="auto"/>
              <w:bottom w:val="single" w:sz="4" w:space="0" w:color="auto"/>
            </w:tcBorders>
            <w:shd w:val="clear" w:color="auto" w:fill="E7E6E6" w:themeFill="background2"/>
            <w:vAlign w:val="bottom"/>
          </w:tcPr>
          <w:p w14:paraId="4B09E141"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661.4 (135.3)</w:t>
            </w:r>
          </w:p>
        </w:tc>
        <w:tc>
          <w:tcPr>
            <w:tcW w:w="625" w:type="dxa"/>
            <w:tcBorders>
              <w:top w:val="double" w:sz="4" w:space="0" w:color="auto"/>
              <w:bottom w:val="single" w:sz="4" w:space="0" w:color="auto"/>
            </w:tcBorders>
            <w:vAlign w:val="bottom"/>
          </w:tcPr>
          <w:p w14:paraId="55134820"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481.8 (55.6)</w:t>
            </w:r>
          </w:p>
        </w:tc>
        <w:tc>
          <w:tcPr>
            <w:tcW w:w="625" w:type="dxa"/>
            <w:tcBorders>
              <w:top w:val="double" w:sz="4" w:space="0" w:color="auto"/>
              <w:bottom w:val="single" w:sz="4" w:space="0" w:color="auto"/>
              <w:right w:val="nil"/>
            </w:tcBorders>
            <w:vAlign w:val="bottom"/>
          </w:tcPr>
          <w:p w14:paraId="5FC2DD1F"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285.0 (75.0)</w:t>
            </w:r>
          </w:p>
        </w:tc>
      </w:tr>
      <w:tr w:rsidR="00FA0C42" w14:paraId="59C83A25" w14:textId="77777777" w:rsidTr="00BA323B">
        <w:trPr>
          <w:trHeight w:val="361"/>
        </w:trPr>
        <w:tc>
          <w:tcPr>
            <w:tcW w:w="715" w:type="dxa"/>
            <w:vMerge/>
            <w:tcBorders>
              <w:left w:val="nil"/>
            </w:tcBorders>
            <w:vAlign w:val="center"/>
          </w:tcPr>
          <w:p w14:paraId="7DBE2D74" w14:textId="77777777" w:rsidR="00FA0C42" w:rsidRDefault="00FA0C42" w:rsidP="00BA323B">
            <w:pPr>
              <w:pStyle w:val="WordsinTable"/>
              <w:spacing w:after="0" w:line="276" w:lineRule="auto"/>
              <w:jc w:val="center"/>
            </w:pPr>
          </w:p>
        </w:tc>
        <w:tc>
          <w:tcPr>
            <w:tcW w:w="720" w:type="dxa"/>
            <w:tcBorders>
              <w:top w:val="nil"/>
              <w:bottom w:val="nil"/>
            </w:tcBorders>
            <w:vAlign w:val="center"/>
          </w:tcPr>
          <w:p w14:paraId="03E2B14E" w14:textId="77777777" w:rsidR="00FA0C42" w:rsidRDefault="00FA0C42" w:rsidP="00BA323B">
            <w:pPr>
              <w:pStyle w:val="WordsinTable"/>
              <w:spacing w:after="0"/>
              <w:jc w:val="center"/>
            </w:pPr>
            <w:r>
              <w:t>2020/10</w:t>
            </w:r>
          </w:p>
        </w:tc>
        <w:tc>
          <w:tcPr>
            <w:tcW w:w="624" w:type="dxa"/>
            <w:tcBorders>
              <w:top w:val="single" w:sz="4" w:space="0" w:color="auto"/>
              <w:bottom w:val="single" w:sz="4" w:space="0" w:color="auto"/>
            </w:tcBorders>
            <w:vAlign w:val="bottom"/>
          </w:tcPr>
          <w:p w14:paraId="2AB8C20C"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19.7 (365.4)</w:t>
            </w:r>
          </w:p>
        </w:tc>
        <w:tc>
          <w:tcPr>
            <w:tcW w:w="625" w:type="dxa"/>
            <w:tcBorders>
              <w:top w:val="single" w:sz="4" w:space="0" w:color="auto"/>
              <w:bottom w:val="single" w:sz="4" w:space="0" w:color="auto"/>
            </w:tcBorders>
            <w:shd w:val="clear" w:color="auto" w:fill="E7E6E6" w:themeFill="background2"/>
            <w:vAlign w:val="bottom"/>
          </w:tcPr>
          <w:p w14:paraId="0CF90F7E"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1019.8 (390.3)</w:t>
            </w:r>
          </w:p>
        </w:tc>
        <w:tc>
          <w:tcPr>
            <w:tcW w:w="625" w:type="dxa"/>
            <w:tcBorders>
              <w:top w:val="single" w:sz="4" w:space="0" w:color="auto"/>
              <w:bottom w:val="single" w:sz="4" w:space="0" w:color="auto"/>
            </w:tcBorders>
            <w:vAlign w:val="center"/>
          </w:tcPr>
          <w:p w14:paraId="49D4130A" w14:textId="77777777" w:rsidR="00FA0C42" w:rsidRPr="00E97077" w:rsidRDefault="00FA0C42" w:rsidP="00BA323B">
            <w:pPr>
              <w:pStyle w:val="WordsinTable"/>
              <w:spacing w:after="0"/>
              <w:jc w:val="center"/>
              <w:rPr>
                <w:rFonts w:cs="Times New Roman"/>
                <w:sz w:val="14"/>
                <w:szCs w:val="14"/>
              </w:rPr>
            </w:pPr>
          </w:p>
        </w:tc>
        <w:tc>
          <w:tcPr>
            <w:tcW w:w="625" w:type="dxa"/>
            <w:tcBorders>
              <w:top w:val="single" w:sz="4" w:space="0" w:color="auto"/>
              <w:bottom w:val="single" w:sz="4" w:space="0" w:color="auto"/>
            </w:tcBorders>
            <w:shd w:val="clear" w:color="auto" w:fill="E7E6E6" w:themeFill="background2"/>
            <w:vAlign w:val="bottom"/>
          </w:tcPr>
          <w:p w14:paraId="67EB3E4C"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1007.7 (387.7)</w:t>
            </w:r>
          </w:p>
        </w:tc>
        <w:tc>
          <w:tcPr>
            <w:tcW w:w="625" w:type="dxa"/>
            <w:tcBorders>
              <w:top w:val="single" w:sz="4" w:space="0" w:color="auto"/>
              <w:bottom w:val="single" w:sz="4" w:space="0" w:color="auto"/>
            </w:tcBorders>
            <w:vAlign w:val="center"/>
          </w:tcPr>
          <w:p w14:paraId="46C1D761" w14:textId="77777777" w:rsidR="00FA0C42" w:rsidRPr="00E97077" w:rsidRDefault="00FA0C42" w:rsidP="00BA323B">
            <w:pPr>
              <w:pStyle w:val="WordsinTable"/>
              <w:spacing w:after="0"/>
              <w:jc w:val="center"/>
              <w:rPr>
                <w:rFonts w:cs="Times New Roman"/>
                <w:sz w:val="14"/>
                <w:szCs w:val="14"/>
              </w:rPr>
            </w:pPr>
          </w:p>
        </w:tc>
        <w:tc>
          <w:tcPr>
            <w:tcW w:w="625" w:type="dxa"/>
            <w:tcBorders>
              <w:top w:val="single" w:sz="4" w:space="0" w:color="auto"/>
              <w:bottom w:val="single" w:sz="4" w:space="0" w:color="auto"/>
            </w:tcBorders>
            <w:vAlign w:val="bottom"/>
          </w:tcPr>
          <w:p w14:paraId="1570820D"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398.2 (48.0)</w:t>
            </w:r>
          </w:p>
        </w:tc>
        <w:tc>
          <w:tcPr>
            <w:tcW w:w="625" w:type="dxa"/>
            <w:tcBorders>
              <w:top w:val="single" w:sz="4" w:space="0" w:color="auto"/>
              <w:bottom w:val="single" w:sz="4" w:space="0" w:color="auto"/>
            </w:tcBorders>
            <w:vAlign w:val="bottom"/>
          </w:tcPr>
          <w:p w14:paraId="1839F016"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199.2 (48.1)</w:t>
            </w:r>
          </w:p>
        </w:tc>
        <w:tc>
          <w:tcPr>
            <w:tcW w:w="625" w:type="dxa"/>
            <w:tcBorders>
              <w:top w:val="single" w:sz="4" w:space="0" w:color="auto"/>
              <w:bottom w:val="single" w:sz="4" w:space="0" w:color="auto"/>
            </w:tcBorders>
            <w:vAlign w:val="bottom"/>
          </w:tcPr>
          <w:p w14:paraId="01BC3AC9"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394.8 (63.9)</w:t>
            </w:r>
          </w:p>
        </w:tc>
        <w:tc>
          <w:tcPr>
            <w:tcW w:w="625" w:type="dxa"/>
            <w:tcBorders>
              <w:top w:val="single" w:sz="4" w:space="0" w:color="auto"/>
              <w:bottom w:val="single" w:sz="4" w:space="0" w:color="auto"/>
            </w:tcBorders>
            <w:vAlign w:val="bottom"/>
          </w:tcPr>
          <w:p w14:paraId="2D27ECBD"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452.6 (192.8)</w:t>
            </w:r>
          </w:p>
        </w:tc>
        <w:tc>
          <w:tcPr>
            <w:tcW w:w="625" w:type="dxa"/>
            <w:tcBorders>
              <w:top w:val="single" w:sz="4" w:space="0" w:color="auto"/>
              <w:bottom w:val="single" w:sz="4" w:space="0" w:color="auto"/>
            </w:tcBorders>
            <w:shd w:val="clear" w:color="auto" w:fill="E7E6E6" w:themeFill="background2"/>
            <w:vAlign w:val="bottom"/>
          </w:tcPr>
          <w:p w14:paraId="6FB1DF95"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650.2 (135.1)</w:t>
            </w:r>
          </w:p>
        </w:tc>
        <w:tc>
          <w:tcPr>
            <w:tcW w:w="625" w:type="dxa"/>
            <w:tcBorders>
              <w:top w:val="single" w:sz="4" w:space="0" w:color="auto"/>
              <w:bottom w:val="single" w:sz="4" w:space="0" w:color="auto"/>
            </w:tcBorders>
            <w:vAlign w:val="bottom"/>
          </w:tcPr>
          <w:p w14:paraId="15DB4E91"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466.3 (54.7)</w:t>
            </w:r>
          </w:p>
        </w:tc>
        <w:tc>
          <w:tcPr>
            <w:tcW w:w="625" w:type="dxa"/>
            <w:tcBorders>
              <w:top w:val="single" w:sz="4" w:space="0" w:color="auto"/>
              <w:bottom w:val="single" w:sz="4" w:space="0" w:color="auto"/>
              <w:right w:val="nil"/>
            </w:tcBorders>
            <w:vAlign w:val="bottom"/>
          </w:tcPr>
          <w:p w14:paraId="1961D8D6"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287.9 (77.6)</w:t>
            </w:r>
          </w:p>
        </w:tc>
      </w:tr>
      <w:tr w:rsidR="00FA0C42" w14:paraId="769473EF" w14:textId="77777777" w:rsidTr="00BA323B">
        <w:trPr>
          <w:trHeight w:val="361"/>
        </w:trPr>
        <w:tc>
          <w:tcPr>
            <w:tcW w:w="715" w:type="dxa"/>
            <w:vMerge/>
            <w:tcBorders>
              <w:left w:val="nil"/>
            </w:tcBorders>
            <w:vAlign w:val="center"/>
          </w:tcPr>
          <w:p w14:paraId="716B8451" w14:textId="77777777" w:rsidR="00FA0C42" w:rsidRDefault="00FA0C42" w:rsidP="00BA323B">
            <w:pPr>
              <w:pStyle w:val="WordsinTable"/>
              <w:spacing w:after="0" w:line="276" w:lineRule="auto"/>
              <w:jc w:val="center"/>
            </w:pPr>
          </w:p>
        </w:tc>
        <w:tc>
          <w:tcPr>
            <w:tcW w:w="720" w:type="dxa"/>
            <w:tcBorders>
              <w:top w:val="nil"/>
              <w:bottom w:val="nil"/>
            </w:tcBorders>
            <w:vAlign w:val="center"/>
          </w:tcPr>
          <w:p w14:paraId="44C00053" w14:textId="77777777" w:rsidR="00FA0C42" w:rsidRDefault="00FA0C42" w:rsidP="00BA323B">
            <w:pPr>
              <w:pStyle w:val="WordsinTable"/>
              <w:spacing w:after="0"/>
              <w:jc w:val="center"/>
            </w:pPr>
            <w:r>
              <w:t>2020/11</w:t>
            </w:r>
          </w:p>
        </w:tc>
        <w:tc>
          <w:tcPr>
            <w:tcW w:w="624" w:type="dxa"/>
            <w:tcBorders>
              <w:top w:val="single" w:sz="4" w:space="0" w:color="auto"/>
              <w:bottom w:val="single" w:sz="4" w:space="0" w:color="auto"/>
            </w:tcBorders>
            <w:vAlign w:val="bottom"/>
          </w:tcPr>
          <w:p w14:paraId="14D95562"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17.6 (357.1)</w:t>
            </w:r>
          </w:p>
        </w:tc>
        <w:tc>
          <w:tcPr>
            <w:tcW w:w="625" w:type="dxa"/>
            <w:tcBorders>
              <w:top w:val="single" w:sz="4" w:space="0" w:color="auto"/>
              <w:bottom w:val="single" w:sz="4" w:space="0" w:color="auto"/>
            </w:tcBorders>
            <w:shd w:val="clear" w:color="auto" w:fill="E7E6E6" w:themeFill="background2"/>
            <w:vAlign w:val="bottom"/>
          </w:tcPr>
          <w:p w14:paraId="70AD5349"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1000.4 (391.1)</w:t>
            </w:r>
          </w:p>
        </w:tc>
        <w:tc>
          <w:tcPr>
            <w:tcW w:w="625" w:type="dxa"/>
            <w:tcBorders>
              <w:top w:val="single" w:sz="4" w:space="0" w:color="auto"/>
              <w:bottom w:val="single" w:sz="4" w:space="0" w:color="auto"/>
            </w:tcBorders>
            <w:vAlign w:val="center"/>
          </w:tcPr>
          <w:p w14:paraId="44610AAF" w14:textId="77777777" w:rsidR="00FA0C42" w:rsidRPr="00E97077" w:rsidRDefault="00FA0C42" w:rsidP="00BA323B">
            <w:pPr>
              <w:pStyle w:val="WordsinTable"/>
              <w:spacing w:after="0"/>
              <w:jc w:val="center"/>
              <w:rPr>
                <w:rFonts w:cs="Times New Roman"/>
                <w:sz w:val="14"/>
                <w:szCs w:val="14"/>
              </w:rPr>
            </w:pPr>
          </w:p>
        </w:tc>
        <w:tc>
          <w:tcPr>
            <w:tcW w:w="625" w:type="dxa"/>
            <w:tcBorders>
              <w:top w:val="single" w:sz="4" w:space="0" w:color="auto"/>
              <w:bottom w:val="single" w:sz="4" w:space="0" w:color="auto"/>
            </w:tcBorders>
            <w:shd w:val="clear" w:color="auto" w:fill="E7E6E6" w:themeFill="background2"/>
            <w:vAlign w:val="bottom"/>
          </w:tcPr>
          <w:p w14:paraId="59E3BC75"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972.8 (391.0)</w:t>
            </w:r>
          </w:p>
        </w:tc>
        <w:tc>
          <w:tcPr>
            <w:tcW w:w="625" w:type="dxa"/>
            <w:tcBorders>
              <w:top w:val="single" w:sz="4" w:space="0" w:color="auto"/>
              <w:bottom w:val="single" w:sz="4" w:space="0" w:color="auto"/>
            </w:tcBorders>
            <w:vAlign w:val="center"/>
          </w:tcPr>
          <w:p w14:paraId="10C1A907" w14:textId="77777777" w:rsidR="00FA0C42" w:rsidRPr="00E97077" w:rsidRDefault="00FA0C42" w:rsidP="00BA323B">
            <w:pPr>
              <w:pStyle w:val="WordsinTable"/>
              <w:spacing w:after="0"/>
              <w:jc w:val="center"/>
              <w:rPr>
                <w:rFonts w:cs="Times New Roman"/>
                <w:sz w:val="14"/>
                <w:szCs w:val="14"/>
              </w:rPr>
            </w:pPr>
          </w:p>
        </w:tc>
        <w:tc>
          <w:tcPr>
            <w:tcW w:w="625" w:type="dxa"/>
            <w:tcBorders>
              <w:top w:val="single" w:sz="4" w:space="0" w:color="auto"/>
              <w:bottom w:val="single" w:sz="4" w:space="0" w:color="auto"/>
            </w:tcBorders>
            <w:vAlign w:val="bottom"/>
          </w:tcPr>
          <w:p w14:paraId="707E20D2"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374.9 (49.4)</w:t>
            </w:r>
          </w:p>
        </w:tc>
        <w:tc>
          <w:tcPr>
            <w:tcW w:w="625" w:type="dxa"/>
            <w:tcBorders>
              <w:top w:val="single" w:sz="4" w:space="0" w:color="auto"/>
              <w:bottom w:val="single" w:sz="4" w:space="0" w:color="auto"/>
            </w:tcBorders>
            <w:vAlign w:val="bottom"/>
          </w:tcPr>
          <w:p w14:paraId="31BE09BB"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190.5 (48.9)</w:t>
            </w:r>
          </w:p>
        </w:tc>
        <w:tc>
          <w:tcPr>
            <w:tcW w:w="625" w:type="dxa"/>
            <w:tcBorders>
              <w:top w:val="single" w:sz="4" w:space="0" w:color="auto"/>
              <w:bottom w:val="single" w:sz="4" w:space="0" w:color="auto"/>
            </w:tcBorders>
            <w:vAlign w:val="bottom"/>
          </w:tcPr>
          <w:p w14:paraId="62882512"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346.9 (63.0)</w:t>
            </w:r>
          </w:p>
        </w:tc>
        <w:tc>
          <w:tcPr>
            <w:tcW w:w="625" w:type="dxa"/>
            <w:tcBorders>
              <w:top w:val="single" w:sz="4" w:space="0" w:color="auto"/>
              <w:bottom w:val="single" w:sz="4" w:space="0" w:color="auto"/>
            </w:tcBorders>
            <w:vAlign w:val="bottom"/>
          </w:tcPr>
          <w:p w14:paraId="1C031116"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423.3 (192.2)</w:t>
            </w:r>
          </w:p>
        </w:tc>
        <w:tc>
          <w:tcPr>
            <w:tcW w:w="625" w:type="dxa"/>
            <w:tcBorders>
              <w:top w:val="single" w:sz="4" w:space="0" w:color="auto"/>
              <w:bottom w:val="single" w:sz="4" w:space="0" w:color="auto"/>
            </w:tcBorders>
            <w:shd w:val="clear" w:color="auto" w:fill="E7E6E6" w:themeFill="background2"/>
            <w:vAlign w:val="bottom"/>
          </w:tcPr>
          <w:p w14:paraId="3CB341E6"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596.4 (136.1)</w:t>
            </w:r>
          </w:p>
        </w:tc>
        <w:tc>
          <w:tcPr>
            <w:tcW w:w="625" w:type="dxa"/>
            <w:tcBorders>
              <w:top w:val="single" w:sz="4" w:space="0" w:color="auto"/>
              <w:bottom w:val="single" w:sz="4" w:space="0" w:color="auto"/>
            </w:tcBorders>
            <w:vAlign w:val="bottom"/>
          </w:tcPr>
          <w:p w14:paraId="43F3E447"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428.3 (56.3)</w:t>
            </w:r>
          </w:p>
        </w:tc>
        <w:tc>
          <w:tcPr>
            <w:tcW w:w="625" w:type="dxa"/>
            <w:tcBorders>
              <w:top w:val="single" w:sz="4" w:space="0" w:color="auto"/>
              <w:bottom w:val="single" w:sz="4" w:space="0" w:color="auto"/>
              <w:right w:val="nil"/>
            </w:tcBorders>
            <w:vAlign w:val="bottom"/>
          </w:tcPr>
          <w:p w14:paraId="7E895BD2"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267.2 (77.4)</w:t>
            </w:r>
          </w:p>
        </w:tc>
      </w:tr>
      <w:tr w:rsidR="00FA0C42" w14:paraId="7CE64471" w14:textId="77777777" w:rsidTr="00BA323B">
        <w:trPr>
          <w:trHeight w:val="361"/>
        </w:trPr>
        <w:tc>
          <w:tcPr>
            <w:tcW w:w="715" w:type="dxa"/>
            <w:vMerge/>
            <w:tcBorders>
              <w:left w:val="nil"/>
            </w:tcBorders>
            <w:vAlign w:val="center"/>
          </w:tcPr>
          <w:p w14:paraId="3830805A" w14:textId="77777777" w:rsidR="00FA0C42" w:rsidRDefault="00FA0C42" w:rsidP="00BA323B">
            <w:pPr>
              <w:pStyle w:val="WordsinTable"/>
              <w:spacing w:after="0" w:line="276" w:lineRule="auto"/>
              <w:jc w:val="center"/>
            </w:pPr>
          </w:p>
        </w:tc>
        <w:tc>
          <w:tcPr>
            <w:tcW w:w="720" w:type="dxa"/>
            <w:tcBorders>
              <w:top w:val="nil"/>
              <w:bottom w:val="nil"/>
            </w:tcBorders>
            <w:vAlign w:val="center"/>
          </w:tcPr>
          <w:p w14:paraId="37B8BF28" w14:textId="77777777" w:rsidR="00FA0C42" w:rsidRDefault="00FA0C42" w:rsidP="00BA323B">
            <w:pPr>
              <w:pStyle w:val="WordsinTable"/>
              <w:spacing w:after="0"/>
              <w:jc w:val="center"/>
            </w:pPr>
            <w:r>
              <w:t>2021/10</w:t>
            </w:r>
          </w:p>
        </w:tc>
        <w:tc>
          <w:tcPr>
            <w:tcW w:w="624" w:type="dxa"/>
            <w:tcBorders>
              <w:top w:val="single" w:sz="4" w:space="0" w:color="auto"/>
              <w:bottom w:val="single" w:sz="4" w:space="0" w:color="auto"/>
            </w:tcBorders>
            <w:vAlign w:val="bottom"/>
          </w:tcPr>
          <w:p w14:paraId="458A3FCB"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18.4 (374.4)</w:t>
            </w:r>
          </w:p>
        </w:tc>
        <w:tc>
          <w:tcPr>
            <w:tcW w:w="625" w:type="dxa"/>
            <w:tcBorders>
              <w:top w:val="single" w:sz="4" w:space="0" w:color="auto"/>
              <w:bottom w:val="single" w:sz="4" w:space="0" w:color="auto"/>
            </w:tcBorders>
            <w:shd w:val="clear" w:color="auto" w:fill="E7E6E6" w:themeFill="background2"/>
            <w:vAlign w:val="bottom"/>
          </w:tcPr>
          <w:p w14:paraId="63BE158D"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983.0 (392.3)</w:t>
            </w:r>
          </w:p>
        </w:tc>
        <w:tc>
          <w:tcPr>
            <w:tcW w:w="625" w:type="dxa"/>
            <w:tcBorders>
              <w:top w:val="single" w:sz="4" w:space="0" w:color="auto"/>
              <w:bottom w:val="single" w:sz="4" w:space="0" w:color="auto"/>
            </w:tcBorders>
            <w:vAlign w:val="center"/>
          </w:tcPr>
          <w:p w14:paraId="0E4DB504" w14:textId="77777777" w:rsidR="00FA0C42" w:rsidRPr="00E97077" w:rsidRDefault="00FA0C42" w:rsidP="00BA323B">
            <w:pPr>
              <w:pStyle w:val="WordsinTable"/>
              <w:spacing w:after="0"/>
              <w:jc w:val="center"/>
              <w:rPr>
                <w:rFonts w:cs="Times New Roman"/>
                <w:sz w:val="14"/>
                <w:szCs w:val="14"/>
              </w:rPr>
            </w:pPr>
          </w:p>
        </w:tc>
        <w:tc>
          <w:tcPr>
            <w:tcW w:w="625" w:type="dxa"/>
            <w:tcBorders>
              <w:top w:val="single" w:sz="4" w:space="0" w:color="auto"/>
              <w:bottom w:val="single" w:sz="4" w:space="0" w:color="auto"/>
            </w:tcBorders>
            <w:shd w:val="clear" w:color="auto" w:fill="E7E6E6" w:themeFill="background2"/>
            <w:vAlign w:val="bottom"/>
          </w:tcPr>
          <w:p w14:paraId="5626186B"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971.0 (393.6)</w:t>
            </w:r>
          </w:p>
        </w:tc>
        <w:tc>
          <w:tcPr>
            <w:tcW w:w="625" w:type="dxa"/>
            <w:tcBorders>
              <w:top w:val="single" w:sz="4" w:space="0" w:color="auto"/>
              <w:bottom w:val="single" w:sz="4" w:space="0" w:color="auto"/>
            </w:tcBorders>
            <w:vAlign w:val="center"/>
          </w:tcPr>
          <w:p w14:paraId="0E83A308" w14:textId="77777777" w:rsidR="00FA0C42" w:rsidRPr="00E97077" w:rsidRDefault="00FA0C42" w:rsidP="00BA323B">
            <w:pPr>
              <w:pStyle w:val="WordsinTable"/>
              <w:spacing w:after="0"/>
              <w:jc w:val="center"/>
              <w:rPr>
                <w:rFonts w:cs="Times New Roman"/>
                <w:sz w:val="14"/>
                <w:szCs w:val="14"/>
              </w:rPr>
            </w:pPr>
          </w:p>
        </w:tc>
        <w:tc>
          <w:tcPr>
            <w:tcW w:w="625" w:type="dxa"/>
            <w:tcBorders>
              <w:top w:val="single" w:sz="4" w:space="0" w:color="auto"/>
              <w:bottom w:val="single" w:sz="4" w:space="0" w:color="auto"/>
            </w:tcBorders>
            <w:vAlign w:val="bottom"/>
          </w:tcPr>
          <w:p w14:paraId="6B121B6E"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389.9 (48.4)</w:t>
            </w:r>
          </w:p>
        </w:tc>
        <w:tc>
          <w:tcPr>
            <w:tcW w:w="625" w:type="dxa"/>
            <w:tcBorders>
              <w:top w:val="single" w:sz="4" w:space="0" w:color="auto"/>
              <w:bottom w:val="single" w:sz="4" w:space="0" w:color="auto"/>
            </w:tcBorders>
            <w:vAlign w:val="bottom"/>
          </w:tcPr>
          <w:p w14:paraId="30B34DA3"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167.1 (51.3)</w:t>
            </w:r>
          </w:p>
        </w:tc>
        <w:tc>
          <w:tcPr>
            <w:tcW w:w="625" w:type="dxa"/>
            <w:tcBorders>
              <w:top w:val="single" w:sz="4" w:space="0" w:color="auto"/>
              <w:bottom w:val="single" w:sz="4" w:space="0" w:color="auto"/>
            </w:tcBorders>
            <w:vAlign w:val="bottom"/>
          </w:tcPr>
          <w:p w14:paraId="69B637A9"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377.6 (63.5)</w:t>
            </w:r>
          </w:p>
        </w:tc>
        <w:tc>
          <w:tcPr>
            <w:tcW w:w="625" w:type="dxa"/>
            <w:tcBorders>
              <w:top w:val="single" w:sz="4" w:space="0" w:color="auto"/>
              <w:bottom w:val="single" w:sz="4" w:space="0" w:color="auto"/>
            </w:tcBorders>
            <w:vAlign w:val="bottom"/>
          </w:tcPr>
          <w:p w14:paraId="0E82393F"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521.6 (198.1)</w:t>
            </w:r>
          </w:p>
        </w:tc>
        <w:tc>
          <w:tcPr>
            <w:tcW w:w="625" w:type="dxa"/>
            <w:tcBorders>
              <w:top w:val="single" w:sz="4" w:space="0" w:color="auto"/>
              <w:bottom w:val="single" w:sz="4" w:space="0" w:color="auto"/>
            </w:tcBorders>
            <w:shd w:val="clear" w:color="auto" w:fill="E7E6E6" w:themeFill="background2"/>
            <w:vAlign w:val="bottom"/>
          </w:tcPr>
          <w:p w14:paraId="34DADA1D"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782.1 (135.8)</w:t>
            </w:r>
          </w:p>
        </w:tc>
        <w:tc>
          <w:tcPr>
            <w:tcW w:w="625" w:type="dxa"/>
            <w:tcBorders>
              <w:top w:val="single" w:sz="4" w:space="0" w:color="auto"/>
              <w:bottom w:val="single" w:sz="4" w:space="0" w:color="auto"/>
            </w:tcBorders>
            <w:vAlign w:val="bottom"/>
          </w:tcPr>
          <w:p w14:paraId="4AEE552A"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551.1 (55.3)</w:t>
            </w:r>
          </w:p>
        </w:tc>
        <w:tc>
          <w:tcPr>
            <w:tcW w:w="625" w:type="dxa"/>
            <w:tcBorders>
              <w:top w:val="single" w:sz="4" w:space="0" w:color="auto"/>
              <w:bottom w:val="single" w:sz="4" w:space="0" w:color="auto"/>
              <w:right w:val="nil"/>
            </w:tcBorders>
            <w:vAlign w:val="bottom"/>
          </w:tcPr>
          <w:p w14:paraId="344602CD"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285.7 (76.8)</w:t>
            </w:r>
          </w:p>
        </w:tc>
      </w:tr>
      <w:tr w:rsidR="00FA0C42" w14:paraId="05633C5B" w14:textId="77777777" w:rsidTr="00BA323B">
        <w:trPr>
          <w:trHeight w:val="361"/>
        </w:trPr>
        <w:tc>
          <w:tcPr>
            <w:tcW w:w="715" w:type="dxa"/>
            <w:vMerge/>
            <w:tcBorders>
              <w:left w:val="nil"/>
            </w:tcBorders>
            <w:vAlign w:val="center"/>
          </w:tcPr>
          <w:p w14:paraId="28DC9851" w14:textId="77777777" w:rsidR="00FA0C42" w:rsidRDefault="00FA0C42" w:rsidP="00BA323B">
            <w:pPr>
              <w:pStyle w:val="WordsinTable"/>
              <w:spacing w:after="0" w:line="276" w:lineRule="auto"/>
              <w:jc w:val="center"/>
            </w:pPr>
          </w:p>
        </w:tc>
        <w:tc>
          <w:tcPr>
            <w:tcW w:w="720" w:type="dxa"/>
            <w:tcBorders>
              <w:top w:val="nil"/>
              <w:bottom w:val="nil"/>
            </w:tcBorders>
            <w:vAlign w:val="center"/>
          </w:tcPr>
          <w:p w14:paraId="31CC193E" w14:textId="77777777" w:rsidR="00FA0C42" w:rsidRDefault="00FA0C42" w:rsidP="00BA323B">
            <w:pPr>
              <w:pStyle w:val="WordsinTable"/>
              <w:spacing w:after="0"/>
              <w:jc w:val="center"/>
            </w:pPr>
            <w:r>
              <w:t>2021/11</w:t>
            </w:r>
          </w:p>
        </w:tc>
        <w:tc>
          <w:tcPr>
            <w:tcW w:w="624" w:type="dxa"/>
            <w:tcBorders>
              <w:top w:val="single" w:sz="4" w:space="0" w:color="auto"/>
              <w:bottom w:val="single" w:sz="4" w:space="0" w:color="auto"/>
            </w:tcBorders>
            <w:vAlign w:val="bottom"/>
          </w:tcPr>
          <w:p w14:paraId="7DF133BD"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19.0 (368.9)</w:t>
            </w:r>
          </w:p>
        </w:tc>
        <w:tc>
          <w:tcPr>
            <w:tcW w:w="625" w:type="dxa"/>
            <w:tcBorders>
              <w:top w:val="single" w:sz="4" w:space="0" w:color="auto"/>
              <w:bottom w:val="single" w:sz="4" w:space="0" w:color="auto"/>
            </w:tcBorders>
            <w:shd w:val="clear" w:color="auto" w:fill="E7E6E6" w:themeFill="background2"/>
            <w:vAlign w:val="bottom"/>
          </w:tcPr>
          <w:p w14:paraId="295AE028"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1045.4 (392.1)</w:t>
            </w:r>
          </w:p>
        </w:tc>
        <w:tc>
          <w:tcPr>
            <w:tcW w:w="625" w:type="dxa"/>
            <w:tcBorders>
              <w:top w:val="single" w:sz="4" w:space="0" w:color="auto"/>
              <w:bottom w:val="single" w:sz="4" w:space="0" w:color="auto"/>
            </w:tcBorders>
            <w:vAlign w:val="center"/>
          </w:tcPr>
          <w:p w14:paraId="1E563A2C" w14:textId="77777777" w:rsidR="00FA0C42" w:rsidRPr="00E97077" w:rsidRDefault="00FA0C42" w:rsidP="00BA323B">
            <w:pPr>
              <w:pStyle w:val="WordsinTable"/>
              <w:spacing w:after="0"/>
              <w:jc w:val="center"/>
              <w:rPr>
                <w:rFonts w:cs="Times New Roman"/>
                <w:sz w:val="14"/>
                <w:szCs w:val="14"/>
              </w:rPr>
            </w:pPr>
          </w:p>
        </w:tc>
        <w:tc>
          <w:tcPr>
            <w:tcW w:w="625" w:type="dxa"/>
            <w:tcBorders>
              <w:top w:val="single" w:sz="4" w:space="0" w:color="auto"/>
              <w:bottom w:val="single" w:sz="4" w:space="0" w:color="auto"/>
            </w:tcBorders>
            <w:shd w:val="clear" w:color="auto" w:fill="E7E6E6" w:themeFill="background2"/>
            <w:vAlign w:val="bottom"/>
          </w:tcPr>
          <w:p w14:paraId="6D026314"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991.7 (390.1)</w:t>
            </w:r>
          </w:p>
        </w:tc>
        <w:tc>
          <w:tcPr>
            <w:tcW w:w="625" w:type="dxa"/>
            <w:tcBorders>
              <w:top w:val="single" w:sz="4" w:space="0" w:color="auto"/>
              <w:bottom w:val="single" w:sz="4" w:space="0" w:color="auto"/>
            </w:tcBorders>
            <w:vAlign w:val="center"/>
          </w:tcPr>
          <w:p w14:paraId="0F9FDFD8" w14:textId="77777777" w:rsidR="00FA0C42" w:rsidRPr="00E97077" w:rsidRDefault="00FA0C42" w:rsidP="00BA323B">
            <w:pPr>
              <w:pStyle w:val="WordsinTable"/>
              <w:spacing w:after="0"/>
              <w:jc w:val="center"/>
              <w:rPr>
                <w:rFonts w:cs="Times New Roman"/>
                <w:sz w:val="14"/>
                <w:szCs w:val="14"/>
              </w:rPr>
            </w:pPr>
          </w:p>
        </w:tc>
        <w:tc>
          <w:tcPr>
            <w:tcW w:w="625" w:type="dxa"/>
            <w:tcBorders>
              <w:top w:val="single" w:sz="4" w:space="0" w:color="auto"/>
              <w:bottom w:val="single" w:sz="4" w:space="0" w:color="auto"/>
            </w:tcBorders>
            <w:vAlign w:val="bottom"/>
          </w:tcPr>
          <w:p w14:paraId="035B1267"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410.9 (49.4)</w:t>
            </w:r>
          </w:p>
        </w:tc>
        <w:tc>
          <w:tcPr>
            <w:tcW w:w="625" w:type="dxa"/>
            <w:tcBorders>
              <w:top w:val="single" w:sz="4" w:space="0" w:color="auto"/>
              <w:bottom w:val="single" w:sz="4" w:space="0" w:color="auto"/>
            </w:tcBorders>
            <w:vAlign w:val="bottom"/>
          </w:tcPr>
          <w:p w14:paraId="57DD9DFB"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182.1 (50.4)</w:t>
            </w:r>
          </w:p>
        </w:tc>
        <w:tc>
          <w:tcPr>
            <w:tcW w:w="625" w:type="dxa"/>
            <w:tcBorders>
              <w:top w:val="single" w:sz="4" w:space="0" w:color="auto"/>
              <w:bottom w:val="single" w:sz="4" w:space="0" w:color="auto"/>
            </w:tcBorders>
            <w:vAlign w:val="bottom"/>
          </w:tcPr>
          <w:p w14:paraId="6C029899"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350.7 (65.1)</w:t>
            </w:r>
          </w:p>
        </w:tc>
        <w:tc>
          <w:tcPr>
            <w:tcW w:w="625" w:type="dxa"/>
            <w:tcBorders>
              <w:top w:val="single" w:sz="4" w:space="0" w:color="auto"/>
              <w:bottom w:val="single" w:sz="4" w:space="0" w:color="auto"/>
            </w:tcBorders>
            <w:vAlign w:val="bottom"/>
          </w:tcPr>
          <w:p w14:paraId="3AA50D6F"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522.9 (198.7)</w:t>
            </w:r>
          </w:p>
        </w:tc>
        <w:tc>
          <w:tcPr>
            <w:tcW w:w="625" w:type="dxa"/>
            <w:tcBorders>
              <w:top w:val="single" w:sz="4" w:space="0" w:color="auto"/>
              <w:bottom w:val="single" w:sz="4" w:space="0" w:color="auto"/>
            </w:tcBorders>
            <w:shd w:val="clear" w:color="auto" w:fill="E7E6E6" w:themeFill="background2"/>
            <w:vAlign w:val="bottom"/>
          </w:tcPr>
          <w:p w14:paraId="69012BDF"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767.9 (135.2)</w:t>
            </w:r>
          </w:p>
        </w:tc>
        <w:tc>
          <w:tcPr>
            <w:tcW w:w="625" w:type="dxa"/>
            <w:tcBorders>
              <w:top w:val="single" w:sz="4" w:space="0" w:color="auto"/>
              <w:bottom w:val="single" w:sz="4" w:space="0" w:color="auto"/>
            </w:tcBorders>
            <w:vAlign w:val="bottom"/>
          </w:tcPr>
          <w:p w14:paraId="6CFCEDF7"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540.0 (55.9)</w:t>
            </w:r>
          </w:p>
        </w:tc>
        <w:tc>
          <w:tcPr>
            <w:tcW w:w="625" w:type="dxa"/>
            <w:tcBorders>
              <w:top w:val="single" w:sz="4" w:space="0" w:color="auto"/>
              <w:bottom w:val="single" w:sz="4" w:space="0" w:color="auto"/>
              <w:right w:val="nil"/>
            </w:tcBorders>
            <w:vAlign w:val="bottom"/>
          </w:tcPr>
          <w:p w14:paraId="3E420269"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286.4 (74.9)</w:t>
            </w:r>
          </w:p>
        </w:tc>
      </w:tr>
      <w:tr w:rsidR="00FA0C42" w14:paraId="2046D973" w14:textId="77777777" w:rsidTr="00BA323B">
        <w:trPr>
          <w:trHeight w:val="361"/>
        </w:trPr>
        <w:tc>
          <w:tcPr>
            <w:tcW w:w="715" w:type="dxa"/>
            <w:vMerge/>
            <w:tcBorders>
              <w:left w:val="nil"/>
            </w:tcBorders>
            <w:vAlign w:val="center"/>
          </w:tcPr>
          <w:p w14:paraId="4B0F2A1A" w14:textId="77777777" w:rsidR="00FA0C42" w:rsidRDefault="00FA0C42" w:rsidP="00BA323B">
            <w:pPr>
              <w:pStyle w:val="WordsinTable"/>
              <w:spacing w:after="0" w:line="276" w:lineRule="auto"/>
              <w:jc w:val="center"/>
            </w:pPr>
          </w:p>
        </w:tc>
        <w:tc>
          <w:tcPr>
            <w:tcW w:w="720" w:type="dxa"/>
            <w:tcBorders>
              <w:top w:val="nil"/>
            </w:tcBorders>
            <w:vAlign w:val="center"/>
          </w:tcPr>
          <w:p w14:paraId="1FCF0662" w14:textId="77777777" w:rsidR="00FA0C42" w:rsidRDefault="00FA0C42" w:rsidP="00BA323B">
            <w:pPr>
              <w:pStyle w:val="WordsinTable"/>
              <w:spacing w:after="0"/>
              <w:jc w:val="center"/>
            </w:pPr>
            <w:r>
              <w:t>2021/12</w:t>
            </w:r>
          </w:p>
        </w:tc>
        <w:tc>
          <w:tcPr>
            <w:tcW w:w="624" w:type="dxa"/>
            <w:tcBorders>
              <w:top w:val="single" w:sz="4" w:space="0" w:color="auto"/>
            </w:tcBorders>
            <w:vAlign w:val="bottom"/>
          </w:tcPr>
          <w:p w14:paraId="64349665"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19.3 (386.2)</w:t>
            </w:r>
          </w:p>
        </w:tc>
        <w:tc>
          <w:tcPr>
            <w:tcW w:w="625" w:type="dxa"/>
            <w:tcBorders>
              <w:top w:val="single" w:sz="4" w:space="0" w:color="auto"/>
            </w:tcBorders>
            <w:shd w:val="clear" w:color="auto" w:fill="E7E6E6" w:themeFill="background2"/>
            <w:vAlign w:val="bottom"/>
          </w:tcPr>
          <w:p w14:paraId="507A94C1"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963.9 (392.7)</w:t>
            </w:r>
          </w:p>
        </w:tc>
        <w:tc>
          <w:tcPr>
            <w:tcW w:w="625" w:type="dxa"/>
            <w:tcBorders>
              <w:top w:val="single" w:sz="4" w:space="0" w:color="auto"/>
            </w:tcBorders>
            <w:vAlign w:val="center"/>
          </w:tcPr>
          <w:p w14:paraId="09A997D1" w14:textId="77777777" w:rsidR="00FA0C42" w:rsidRPr="00E97077" w:rsidRDefault="00FA0C42" w:rsidP="00BA323B">
            <w:pPr>
              <w:pStyle w:val="WordsinTable"/>
              <w:spacing w:after="0"/>
              <w:jc w:val="center"/>
              <w:rPr>
                <w:rFonts w:cs="Times New Roman"/>
                <w:sz w:val="14"/>
                <w:szCs w:val="14"/>
              </w:rPr>
            </w:pPr>
          </w:p>
        </w:tc>
        <w:tc>
          <w:tcPr>
            <w:tcW w:w="625" w:type="dxa"/>
            <w:tcBorders>
              <w:top w:val="single" w:sz="4" w:space="0" w:color="auto"/>
            </w:tcBorders>
            <w:shd w:val="clear" w:color="auto" w:fill="E7E6E6" w:themeFill="background2"/>
            <w:vAlign w:val="bottom"/>
          </w:tcPr>
          <w:p w14:paraId="4A31EF63"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942.5 (392.7)</w:t>
            </w:r>
          </w:p>
        </w:tc>
        <w:tc>
          <w:tcPr>
            <w:tcW w:w="625" w:type="dxa"/>
            <w:tcBorders>
              <w:top w:val="single" w:sz="4" w:space="0" w:color="auto"/>
            </w:tcBorders>
            <w:vAlign w:val="center"/>
          </w:tcPr>
          <w:p w14:paraId="78B98739" w14:textId="77777777" w:rsidR="00FA0C42" w:rsidRPr="00E97077" w:rsidRDefault="00FA0C42" w:rsidP="00BA323B">
            <w:pPr>
              <w:pStyle w:val="WordsinTable"/>
              <w:spacing w:after="0"/>
              <w:jc w:val="center"/>
              <w:rPr>
                <w:rFonts w:cs="Times New Roman"/>
                <w:sz w:val="14"/>
                <w:szCs w:val="14"/>
              </w:rPr>
            </w:pPr>
          </w:p>
        </w:tc>
        <w:tc>
          <w:tcPr>
            <w:tcW w:w="625" w:type="dxa"/>
            <w:tcBorders>
              <w:top w:val="single" w:sz="4" w:space="0" w:color="auto"/>
            </w:tcBorders>
            <w:vAlign w:val="bottom"/>
          </w:tcPr>
          <w:p w14:paraId="008582E2"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359.1 (48.8)</w:t>
            </w:r>
          </w:p>
        </w:tc>
        <w:tc>
          <w:tcPr>
            <w:tcW w:w="625" w:type="dxa"/>
            <w:tcBorders>
              <w:top w:val="single" w:sz="4" w:space="0" w:color="auto"/>
            </w:tcBorders>
            <w:vAlign w:val="bottom"/>
          </w:tcPr>
          <w:p w14:paraId="1CFABE3E"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151.8 (51.8)</w:t>
            </w:r>
          </w:p>
        </w:tc>
        <w:tc>
          <w:tcPr>
            <w:tcW w:w="625" w:type="dxa"/>
            <w:tcBorders>
              <w:top w:val="single" w:sz="4" w:space="0" w:color="auto"/>
            </w:tcBorders>
            <w:vAlign w:val="bottom"/>
          </w:tcPr>
          <w:p w14:paraId="5A611575"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414.8 (65.1)</w:t>
            </w:r>
          </w:p>
        </w:tc>
        <w:tc>
          <w:tcPr>
            <w:tcW w:w="625" w:type="dxa"/>
            <w:tcBorders>
              <w:top w:val="single" w:sz="4" w:space="0" w:color="auto"/>
            </w:tcBorders>
            <w:vAlign w:val="bottom"/>
          </w:tcPr>
          <w:p w14:paraId="5981130A"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507.2 (197.1)</w:t>
            </w:r>
          </w:p>
        </w:tc>
        <w:tc>
          <w:tcPr>
            <w:tcW w:w="625" w:type="dxa"/>
            <w:tcBorders>
              <w:top w:val="single" w:sz="4" w:space="0" w:color="auto"/>
            </w:tcBorders>
            <w:shd w:val="clear" w:color="auto" w:fill="E7E6E6" w:themeFill="background2"/>
            <w:vAlign w:val="bottom"/>
          </w:tcPr>
          <w:p w14:paraId="47C44D96"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742.2 (138.1)</w:t>
            </w:r>
          </w:p>
        </w:tc>
        <w:tc>
          <w:tcPr>
            <w:tcW w:w="625" w:type="dxa"/>
            <w:tcBorders>
              <w:top w:val="single" w:sz="4" w:space="0" w:color="auto"/>
            </w:tcBorders>
            <w:vAlign w:val="bottom"/>
          </w:tcPr>
          <w:p w14:paraId="50E13CFF"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518.4 (54.2)</w:t>
            </w:r>
          </w:p>
        </w:tc>
        <w:tc>
          <w:tcPr>
            <w:tcW w:w="625" w:type="dxa"/>
            <w:tcBorders>
              <w:top w:val="single" w:sz="4" w:space="0" w:color="auto"/>
              <w:right w:val="nil"/>
            </w:tcBorders>
            <w:vAlign w:val="bottom"/>
          </w:tcPr>
          <w:p w14:paraId="6BEDE3BE" w14:textId="77777777" w:rsidR="00FA0C42" w:rsidRPr="00E97077" w:rsidRDefault="00FA0C42" w:rsidP="00BA323B">
            <w:pPr>
              <w:pStyle w:val="WordsinTable"/>
              <w:spacing w:after="0"/>
              <w:jc w:val="center"/>
              <w:rPr>
                <w:rFonts w:cs="Times New Roman"/>
                <w:sz w:val="14"/>
                <w:szCs w:val="14"/>
              </w:rPr>
            </w:pPr>
            <w:r w:rsidRPr="00DD7EB2">
              <w:rPr>
                <w:rFonts w:cs="Times New Roman"/>
                <w:sz w:val="14"/>
                <w:szCs w:val="14"/>
              </w:rPr>
              <w:t>282.7 (77.5)</w:t>
            </w:r>
          </w:p>
        </w:tc>
      </w:tr>
      <w:tr w:rsidR="00FA0C42" w14:paraId="2CDE3AD7" w14:textId="77777777" w:rsidTr="00BA323B">
        <w:trPr>
          <w:trHeight w:val="361"/>
        </w:trPr>
        <w:tc>
          <w:tcPr>
            <w:tcW w:w="715" w:type="dxa"/>
            <w:vMerge w:val="restart"/>
            <w:tcBorders>
              <w:left w:val="nil"/>
            </w:tcBorders>
            <w:vAlign w:val="center"/>
          </w:tcPr>
          <w:p w14:paraId="5910DA22" w14:textId="77777777" w:rsidR="00FA0C42" w:rsidRDefault="00FA0C42" w:rsidP="00BA323B">
            <w:pPr>
              <w:pStyle w:val="WordsinTable"/>
              <w:spacing w:after="0" w:line="276" w:lineRule="auto"/>
              <w:jc w:val="center"/>
            </w:pPr>
            <w:r>
              <w:rPr>
                <w:rFonts w:hint="eastAsia"/>
              </w:rPr>
              <w:t>T</w:t>
            </w:r>
            <w:r>
              <w:t>een</w:t>
            </w:r>
          </w:p>
        </w:tc>
        <w:tc>
          <w:tcPr>
            <w:tcW w:w="720" w:type="dxa"/>
            <w:vAlign w:val="center"/>
          </w:tcPr>
          <w:p w14:paraId="768D1D85" w14:textId="77777777" w:rsidR="00FA0C42" w:rsidRDefault="00FA0C42" w:rsidP="00BA323B">
            <w:pPr>
              <w:pStyle w:val="WordsinTable"/>
              <w:spacing w:after="0"/>
              <w:jc w:val="center"/>
            </w:pPr>
            <w:r>
              <w:t>2020/9</w:t>
            </w:r>
          </w:p>
        </w:tc>
        <w:tc>
          <w:tcPr>
            <w:tcW w:w="624" w:type="dxa"/>
            <w:vAlign w:val="bottom"/>
          </w:tcPr>
          <w:p w14:paraId="1EB268FC" w14:textId="77777777" w:rsidR="00FA0C42" w:rsidRPr="007F1B60" w:rsidRDefault="00FA0C42" w:rsidP="00BA323B">
            <w:pPr>
              <w:pStyle w:val="WordsinTable"/>
              <w:spacing w:after="0"/>
              <w:jc w:val="center"/>
              <w:rPr>
                <w:rFonts w:cs="Times New Roman"/>
                <w:sz w:val="14"/>
                <w:szCs w:val="14"/>
              </w:rPr>
            </w:pPr>
            <w:r w:rsidRPr="00CF5956">
              <w:rPr>
                <w:rFonts w:cs="Times New Roman"/>
                <w:sz w:val="14"/>
                <w:szCs w:val="14"/>
              </w:rPr>
              <w:t>157.6 (342.1)</w:t>
            </w:r>
          </w:p>
        </w:tc>
        <w:tc>
          <w:tcPr>
            <w:tcW w:w="625" w:type="dxa"/>
            <w:shd w:val="clear" w:color="auto" w:fill="EDEDED" w:themeFill="accent3" w:themeFillTint="33"/>
            <w:vAlign w:val="bottom"/>
          </w:tcPr>
          <w:p w14:paraId="3D725427" w14:textId="77777777" w:rsidR="00FA0C42" w:rsidRPr="007F1B60" w:rsidRDefault="00FA0C42" w:rsidP="00BA323B">
            <w:pPr>
              <w:pStyle w:val="WordsinTable"/>
              <w:spacing w:after="0"/>
              <w:jc w:val="center"/>
              <w:rPr>
                <w:rFonts w:cs="Times New Roman"/>
                <w:sz w:val="14"/>
                <w:szCs w:val="14"/>
              </w:rPr>
            </w:pPr>
            <w:r w:rsidRPr="00CF5956">
              <w:rPr>
                <w:rFonts w:cs="Times New Roman"/>
                <w:sz w:val="14"/>
                <w:szCs w:val="14"/>
              </w:rPr>
              <w:t>1719.7 (404.5)</w:t>
            </w:r>
          </w:p>
        </w:tc>
        <w:tc>
          <w:tcPr>
            <w:tcW w:w="625" w:type="dxa"/>
            <w:vAlign w:val="center"/>
          </w:tcPr>
          <w:p w14:paraId="66133661" w14:textId="77777777" w:rsidR="00FA0C42" w:rsidRPr="007F1B60" w:rsidRDefault="00FA0C42" w:rsidP="00BA323B">
            <w:pPr>
              <w:pStyle w:val="WordsinTable"/>
              <w:spacing w:after="0"/>
              <w:jc w:val="center"/>
              <w:rPr>
                <w:rFonts w:cs="Times New Roman"/>
                <w:sz w:val="14"/>
                <w:szCs w:val="14"/>
              </w:rPr>
            </w:pPr>
          </w:p>
        </w:tc>
        <w:tc>
          <w:tcPr>
            <w:tcW w:w="625" w:type="dxa"/>
            <w:vAlign w:val="center"/>
          </w:tcPr>
          <w:p w14:paraId="0A1A1BC1" w14:textId="77777777" w:rsidR="00FA0C42" w:rsidRPr="007F1B60" w:rsidRDefault="00FA0C42" w:rsidP="00BA323B">
            <w:pPr>
              <w:pStyle w:val="WordsinTable"/>
              <w:spacing w:after="0"/>
              <w:jc w:val="center"/>
              <w:rPr>
                <w:rFonts w:cs="Times New Roman"/>
                <w:sz w:val="14"/>
                <w:szCs w:val="14"/>
              </w:rPr>
            </w:pPr>
          </w:p>
        </w:tc>
        <w:tc>
          <w:tcPr>
            <w:tcW w:w="625" w:type="dxa"/>
            <w:vAlign w:val="center"/>
          </w:tcPr>
          <w:p w14:paraId="26A77FE6" w14:textId="77777777" w:rsidR="00FA0C42" w:rsidRPr="007F1B60" w:rsidRDefault="00FA0C42" w:rsidP="00BA323B">
            <w:pPr>
              <w:pStyle w:val="WordsinTable"/>
              <w:spacing w:after="0"/>
              <w:jc w:val="center"/>
              <w:rPr>
                <w:rFonts w:cs="Times New Roman"/>
                <w:sz w:val="14"/>
                <w:szCs w:val="14"/>
              </w:rPr>
            </w:pPr>
          </w:p>
        </w:tc>
        <w:tc>
          <w:tcPr>
            <w:tcW w:w="625" w:type="dxa"/>
            <w:vAlign w:val="bottom"/>
          </w:tcPr>
          <w:p w14:paraId="02E26AA8" w14:textId="77777777" w:rsidR="00FA0C42" w:rsidRPr="007F1B60" w:rsidRDefault="00FA0C42" w:rsidP="00BA323B">
            <w:pPr>
              <w:pStyle w:val="WordsinTable"/>
              <w:spacing w:after="0"/>
              <w:jc w:val="center"/>
              <w:rPr>
                <w:rFonts w:cs="Times New Roman"/>
                <w:sz w:val="14"/>
                <w:szCs w:val="14"/>
              </w:rPr>
            </w:pPr>
            <w:r w:rsidRPr="00CF5956">
              <w:rPr>
                <w:rFonts w:cs="Times New Roman"/>
                <w:sz w:val="14"/>
                <w:szCs w:val="14"/>
              </w:rPr>
              <w:t>514.4 (47.4)</w:t>
            </w:r>
          </w:p>
        </w:tc>
        <w:tc>
          <w:tcPr>
            <w:tcW w:w="625" w:type="dxa"/>
            <w:vAlign w:val="bottom"/>
          </w:tcPr>
          <w:p w14:paraId="4322692D" w14:textId="77777777" w:rsidR="00FA0C42" w:rsidRPr="007F1B60" w:rsidRDefault="00FA0C42" w:rsidP="00BA323B">
            <w:pPr>
              <w:pStyle w:val="WordsinTable"/>
              <w:spacing w:after="0"/>
              <w:jc w:val="center"/>
              <w:rPr>
                <w:rFonts w:cs="Times New Roman"/>
                <w:sz w:val="14"/>
                <w:szCs w:val="14"/>
              </w:rPr>
            </w:pPr>
            <w:r w:rsidRPr="00CF5956">
              <w:rPr>
                <w:rFonts w:cs="Times New Roman"/>
                <w:sz w:val="14"/>
                <w:szCs w:val="14"/>
              </w:rPr>
              <w:t>226.1 (47.7)</w:t>
            </w:r>
          </w:p>
        </w:tc>
        <w:tc>
          <w:tcPr>
            <w:tcW w:w="625" w:type="dxa"/>
            <w:vAlign w:val="bottom"/>
          </w:tcPr>
          <w:p w14:paraId="1A29BB65" w14:textId="77777777" w:rsidR="00FA0C42" w:rsidRPr="007F1B60" w:rsidRDefault="00FA0C42" w:rsidP="00BA323B">
            <w:pPr>
              <w:pStyle w:val="WordsinTable"/>
              <w:spacing w:after="0"/>
              <w:jc w:val="center"/>
              <w:rPr>
                <w:rFonts w:cs="Times New Roman"/>
                <w:sz w:val="14"/>
                <w:szCs w:val="14"/>
              </w:rPr>
            </w:pPr>
            <w:r w:rsidRPr="00CF5956">
              <w:rPr>
                <w:rFonts w:cs="Times New Roman"/>
                <w:sz w:val="14"/>
                <w:szCs w:val="14"/>
              </w:rPr>
              <w:t>467.2 (51.2)</w:t>
            </w:r>
          </w:p>
        </w:tc>
        <w:tc>
          <w:tcPr>
            <w:tcW w:w="625" w:type="dxa"/>
            <w:shd w:val="clear" w:color="auto" w:fill="auto"/>
            <w:vAlign w:val="bottom"/>
          </w:tcPr>
          <w:p w14:paraId="4E06C637" w14:textId="77777777" w:rsidR="00FA0C42" w:rsidRPr="007F1B60" w:rsidRDefault="00FA0C42" w:rsidP="00BA323B">
            <w:pPr>
              <w:pStyle w:val="WordsinTable"/>
              <w:spacing w:after="0"/>
              <w:jc w:val="center"/>
              <w:rPr>
                <w:rFonts w:cs="Times New Roman"/>
                <w:sz w:val="14"/>
                <w:szCs w:val="14"/>
              </w:rPr>
            </w:pPr>
            <w:r w:rsidRPr="00CF5956">
              <w:rPr>
                <w:rFonts w:cs="Times New Roman"/>
                <w:sz w:val="14"/>
                <w:szCs w:val="14"/>
              </w:rPr>
              <w:t>513.2 (190.6)</w:t>
            </w:r>
          </w:p>
        </w:tc>
        <w:tc>
          <w:tcPr>
            <w:tcW w:w="625" w:type="dxa"/>
            <w:shd w:val="clear" w:color="auto" w:fill="E7E6E6" w:themeFill="background2"/>
            <w:vAlign w:val="bottom"/>
          </w:tcPr>
          <w:p w14:paraId="74EF127B" w14:textId="77777777" w:rsidR="00FA0C42" w:rsidRPr="007F1B60" w:rsidRDefault="00FA0C42" w:rsidP="00BA323B">
            <w:pPr>
              <w:pStyle w:val="WordsinTable"/>
              <w:spacing w:after="0"/>
              <w:jc w:val="center"/>
              <w:rPr>
                <w:rFonts w:cs="Times New Roman"/>
                <w:sz w:val="14"/>
                <w:szCs w:val="14"/>
              </w:rPr>
            </w:pPr>
            <w:r w:rsidRPr="00CF5956">
              <w:rPr>
                <w:rFonts w:cs="Times New Roman"/>
                <w:sz w:val="14"/>
                <w:szCs w:val="14"/>
              </w:rPr>
              <w:t>782.2 (139.5)</w:t>
            </w:r>
          </w:p>
        </w:tc>
        <w:tc>
          <w:tcPr>
            <w:tcW w:w="625" w:type="dxa"/>
            <w:shd w:val="clear" w:color="auto" w:fill="E7E6E6" w:themeFill="background2"/>
            <w:vAlign w:val="bottom"/>
          </w:tcPr>
          <w:p w14:paraId="12A4E51C" w14:textId="77777777" w:rsidR="00FA0C42" w:rsidRPr="007F1B60" w:rsidRDefault="00FA0C42" w:rsidP="00BA323B">
            <w:pPr>
              <w:pStyle w:val="WordsinTable"/>
              <w:spacing w:after="0"/>
              <w:jc w:val="center"/>
              <w:rPr>
                <w:rFonts w:cs="Times New Roman"/>
                <w:sz w:val="14"/>
                <w:szCs w:val="14"/>
              </w:rPr>
            </w:pPr>
            <w:r w:rsidRPr="00CF5956">
              <w:rPr>
                <w:rFonts w:cs="Times New Roman"/>
                <w:sz w:val="14"/>
                <w:szCs w:val="14"/>
              </w:rPr>
              <w:t>528.9 (64.6)</w:t>
            </w:r>
          </w:p>
        </w:tc>
        <w:tc>
          <w:tcPr>
            <w:tcW w:w="625" w:type="dxa"/>
            <w:tcBorders>
              <w:right w:val="nil"/>
            </w:tcBorders>
          </w:tcPr>
          <w:p w14:paraId="5AF6105A" w14:textId="77777777" w:rsidR="00FA0C42" w:rsidRPr="007F1B60" w:rsidRDefault="00FA0C42" w:rsidP="00BA323B">
            <w:pPr>
              <w:pStyle w:val="WordsinTable"/>
              <w:spacing w:after="0"/>
              <w:jc w:val="center"/>
              <w:rPr>
                <w:rFonts w:cs="Times New Roman"/>
                <w:sz w:val="14"/>
                <w:szCs w:val="14"/>
              </w:rPr>
            </w:pPr>
            <w:r w:rsidRPr="00382E06">
              <w:rPr>
                <w:rFonts w:cs="Times New Roman"/>
                <w:sz w:val="14"/>
                <w:szCs w:val="14"/>
              </w:rPr>
              <w:t>287.0 (190.3)</w:t>
            </w:r>
          </w:p>
        </w:tc>
      </w:tr>
      <w:tr w:rsidR="00FA0C42" w14:paraId="7F3216CF" w14:textId="77777777" w:rsidTr="00BA323B">
        <w:trPr>
          <w:trHeight w:val="361"/>
        </w:trPr>
        <w:tc>
          <w:tcPr>
            <w:tcW w:w="715" w:type="dxa"/>
            <w:vMerge/>
            <w:tcBorders>
              <w:left w:val="nil"/>
            </w:tcBorders>
            <w:vAlign w:val="center"/>
          </w:tcPr>
          <w:p w14:paraId="64842464" w14:textId="77777777" w:rsidR="00FA0C42" w:rsidRDefault="00FA0C42" w:rsidP="00BA323B">
            <w:pPr>
              <w:pStyle w:val="WordsinTable"/>
              <w:spacing w:before="120" w:after="0" w:line="276" w:lineRule="auto"/>
              <w:jc w:val="center"/>
            </w:pPr>
          </w:p>
        </w:tc>
        <w:tc>
          <w:tcPr>
            <w:tcW w:w="720" w:type="dxa"/>
            <w:vAlign w:val="center"/>
          </w:tcPr>
          <w:p w14:paraId="3C750BCF" w14:textId="77777777" w:rsidR="00FA0C42" w:rsidRDefault="00FA0C42" w:rsidP="00BA323B">
            <w:pPr>
              <w:pStyle w:val="WordsinTable"/>
              <w:spacing w:before="240" w:after="0"/>
              <w:jc w:val="center"/>
            </w:pPr>
            <w:r>
              <w:t>2020/10</w:t>
            </w:r>
          </w:p>
        </w:tc>
        <w:tc>
          <w:tcPr>
            <w:tcW w:w="624" w:type="dxa"/>
            <w:vAlign w:val="bottom"/>
          </w:tcPr>
          <w:p w14:paraId="7152EB39"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175.0 (340.7)</w:t>
            </w:r>
          </w:p>
        </w:tc>
        <w:tc>
          <w:tcPr>
            <w:tcW w:w="625" w:type="dxa"/>
            <w:shd w:val="clear" w:color="auto" w:fill="EDEDED" w:themeFill="accent3" w:themeFillTint="33"/>
            <w:vAlign w:val="bottom"/>
          </w:tcPr>
          <w:p w14:paraId="1516E08C"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1765.4 (404.6)</w:t>
            </w:r>
          </w:p>
        </w:tc>
        <w:tc>
          <w:tcPr>
            <w:tcW w:w="625" w:type="dxa"/>
            <w:vAlign w:val="center"/>
          </w:tcPr>
          <w:p w14:paraId="29B111A2"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08FE453A"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1DB27F97"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63D57C33"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455.5 (46.9)</w:t>
            </w:r>
          </w:p>
        </w:tc>
        <w:tc>
          <w:tcPr>
            <w:tcW w:w="625" w:type="dxa"/>
            <w:vAlign w:val="bottom"/>
          </w:tcPr>
          <w:p w14:paraId="100AA126"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206.1 (48.2)</w:t>
            </w:r>
          </w:p>
        </w:tc>
        <w:tc>
          <w:tcPr>
            <w:tcW w:w="625" w:type="dxa"/>
            <w:vAlign w:val="bottom"/>
          </w:tcPr>
          <w:p w14:paraId="02D4E282"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507.1 (50.1)</w:t>
            </w:r>
          </w:p>
        </w:tc>
        <w:tc>
          <w:tcPr>
            <w:tcW w:w="625" w:type="dxa"/>
            <w:shd w:val="clear" w:color="auto" w:fill="auto"/>
            <w:vAlign w:val="bottom"/>
          </w:tcPr>
          <w:p w14:paraId="3C025571"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501.1 (188.4)</w:t>
            </w:r>
          </w:p>
        </w:tc>
        <w:tc>
          <w:tcPr>
            <w:tcW w:w="625" w:type="dxa"/>
            <w:shd w:val="clear" w:color="auto" w:fill="E7E6E6" w:themeFill="background2"/>
            <w:vAlign w:val="bottom"/>
          </w:tcPr>
          <w:p w14:paraId="40949D14"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764.2 (139.1)</w:t>
            </w:r>
          </w:p>
        </w:tc>
        <w:tc>
          <w:tcPr>
            <w:tcW w:w="625" w:type="dxa"/>
            <w:shd w:val="clear" w:color="auto" w:fill="E7E6E6" w:themeFill="background2"/>
            <w:vAlign w:val="bottom"/>
          </w:tcPr>
          <w:p w14:paraId="205AEE9F"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527.8 (65.7)</w:t>
            </w:r>
          </w:p>
        </w:tc>
        <w:tc>
          <w:tcPr>
            <w:tcW w:w="625" w:type="dxa"/>
            <w:tcBorders>
              <w:right w:val="nil"/>
            </w:tcBorders>
          </w:tcPr>
          <w:p w14:paraId="5B8101E2" w14:textId="77777777" w:rsidR="00FA0C42" w:rsidRPr="007F1B60" w:rsidRDefault="00FA0C42" w:rsidP="00BA323B">
            <w:pPr>
              <w:pStyle w:val="WordsinTable"/>
              <w:spacing w:before="240" w:after="0"/>
              <w:jc w:val="center"/>
              <w:rPr>
                <w:rFonts w:cs="Times New Roman"/>
                <w:sz w:val="14"/>
                <w:szCs w:val="14"/>
              </w:rPr>
            </w:pPr>
            <w:r w:rsidRPr="00382E06">
              <w:rPr>
                <w:rFonts w:cs="Times New Roman"/>
                <w:sz w:val="14"/>
                <w:szCs w:val="14"/>
              </w:rPr>
              <w:t>296.7 (175.4)</w:t>
            </w:r>
          </w:p>
        </w:tc>
      </w:tr>
      <w:tr w:rsidR="00FA0C42" w14:paraId="0B04BDF9" w14:textId="77777777" w:rsidTr="00BA323B">
        <w:trPr>
          <w:trHeight w:val="361"/>
        </w:trPr>
        <w:tc>
          <w:tcPr>
            <w:tcW w:w="715" w:type="dxa"/>
            <w:vMerge/>
            <w:tcBorders>
              <w:left w:val="nil"/>
            </w:tcBorders>
            <w:vAlign w:val="center"/>
          </w:tcPr>
          <w:p w14:paraId="3FA20FFD" w14:textId="77777777" w:rsidR="00FA0C42" w:rsidRDefault="00FA0C42" w:rsidP="00BA323B">
            <w:pPr>
              <w:pStyle w:val="WordsinTable"/>
              <w:spacing w:before="120" w:after="0" w:line="276" w:lineRule="auto"/>
              <w:jc w:val="center"/>
            </w:pPr>
          </w:p>
        </w:tc>
        <w:tc>
          <w:tcPr>
            <w:tcW w:w="720" w:type="dxa"/>
            <w:vAlign w:val="center"/>
          </w:tcPr>
          <w:p w14:paraId="474C4270" w14:textId="77777777" w:rsidR="00FA0C42" w:rsidRDefault="00FA0C42" w:rsidP="00BA323B">
            <w:pPr>
              <w:pStyle w:val="WordsinTable"/>
              <w:spacing w:before="240" w:after="0"/>
              <w:jc w:val="center"/>
            </w:pPr>
            <w:r>
              <w:t>2020/11</w:t>
            </w:r>
          </w:p>
        </w:tc>
        <w:tc>
          <w:tcPr>
            <w:tcW w:w="624" w:type="dxa"/>
            <w:vAlign w:val="bottom"/>
          </w:tcPr>
          <w:p w14:paraId="539DA13F"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163.8 (342.8)</w:t>
            </w:r>
          </w:p>
        </w:tc>
        <w:tc>
          <w:tcPr>
            <w:tcW w:w="625" w:type="dxa"/>
            <w:shd w:val="clear" w:color="auto" w:fill="EDEDED" w:themeFill="accent3" w:themeFillTint="33"/>
            <w:vAlign w:val="bottom"/>
          </w:tcPr>
          <w:p w14:paraId="613FD091"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1878.5 (407.9)</w:t>
            </w:r>
          </w:p>
        </w:tc>
        <w:tc>
          <w:tcPr>
            <w:tcW w:w="625" w:type="dxa"/>
            <w:vAlign w:val="center"/>
          </w:tcPr>
          <w:p w14:paraId="68312CFB"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41977F03"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6BF06A28"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01257918"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425.5 (46.4)</w:t>
            </w:r>
          </w:p>
        </w:tc>
        <w:tc>
          <w:tcPr>
            <w:tcW w:w="625" w:type="dxa"/>
            <w:vAlign w:val="bottom"/>
          </w:tcPr>
          <w:p w14:paraId="15A34B3D"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191.3 (51.2)</w:t>
            </w:r>
          </w:p>
        </w:tc>
        <w:tc>
          <w:tcPr>
            <w:tcW w:w="625" w:type="dxa"/>
            <w:vAlign w:val="bottom"/>
          </w:tcPr>
          <w:p w14:paraId="348A1B82"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449.0 (51.6)</w:t>
            </w:r>
          </w:p>
        </w:tc>
        <w:tc>
          <w:tcPr>
            <w:tcW w:w="625" w:type="dxa"/>
            <w:shd w:val="clear" w:color="auto" w:fill="auto"/>
            <w:vAlign w:val="bottom"/>
          </w:tcPr>
          <w:p w14:paraId="314E1FFC"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462.1 (190.6)</w:t>
            </w:r>
          </w:p>
        </w:tc>
        <w:tc>
          <w:tcPr>
            <w:tcW w:w="625" w:type="dxa"/>
            <w:shd w:val="clear" w:color="auto" w:fill="E7E6E6" w:themeFill="background2"/>
            <w:vAlign w:val="bottom"/>
          </w:tcPr>
          <w:p w14:paraId="1D2DC8E6"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702.8 (138.5)</w:t>
            </w:r>
          </w:p>
        </w:tc>
        <w:tc>
          <w:tcPr>
            <w:tcW w:w="625" w:type="dxa"/>
            <w:shd w:val="clear" w:color="auto" w:fill="E7E6E6" w:themeFill="background2"/>
            <w:vAlign w:val="bottom"/>
          </w:tcPr>
          <w:p w14:paraId="0080E02F"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480.8 (68.7)</w:t>
            </w:r>
          </w:p>
        </w:tc>
        <w:tc>
          <w:tcPr>
            <w:tcW w:w="625" w:type="dxa"/>
            <w:tcBorders>
              <w:right w:val="nil"/>
            </w:tcBorders>
          </w:tcPr>
          <w:p w14:paraId="6B2524E1" w14:textId="77777777" w:rsidR="00FA0C42" w:rsidRPr="007F1B60" w:rsidRDefault="00FA0C42" w:rsidP="00BA323B">
            <w:pPr>
              <w:pStyle w:val="WordsinTable"/>
              <w:spacing w:before="240" w:after="0"/>
              <w:jc w:val="center"/>
              <w:rPr>
                <w:rFonts w:cs="Times New Roman"/>
                <w:sz w:val="14"/>
                <w:szCs w:val="14"/>
              </w:rPr>
            </w:pPr>
            <w:r w:rsidRPr="00382E06">
              <w:rPr>
                <w:rFonts w:cs="Times New Roman"/>
                <w:sz w:val="14"/>
                <w:szCs w:val="14"/>
              </w:rPr>
              <w:t>265.6 (178.6)</w:t>
            </w:r>
          </w:p>
        </w:tc>
      </w:tr>
      <w:tr w:rsidR="00FA0C42" w14:paraId="64459B41" w14:textId="77777777" w:rsidTr="00BA323B">
        <w:trPr>
          <w:trHeight w:val="361"/>
        </w:trPr>
        <w:tc>
          <w:tcPr>
            <w:tcW w:w="715" w:type="dxa"/>
            <w:vMerge/>
            <w:tcBorders>
              <w:left w:val="nil"/>
            </w:tcBorders>
            <w:vAlign w:val="center"/>
          </w:tcPr>
          <w:p w14:paraId="4FF8A1D8" w14:textId="77777777" w:rsidR="00FA0C42" w:rsidRDefault="00FA0C42" w:rsidP="00BA323B">
            <w:pPr>
              <w:pStyle w:val="WordsinTable"/>
              <w:spacing w:before="120" w:after="0" w:line="276" w:lineRule="auto"/>
              <w:jc w:val="center"/>
            </w:pPr>
          </w:p>
        </w:tc>
        <w:tc>
          <w:tcPr>
            <w:tcW w:w="720" w:type="dxa"/>
            <w:vAlign w:val="center"/>
          </w:tcPr>
          <w:p w14:paraId="1065B1A4" w14:textId="77777777" w:rsidR="00FA0C42" w:rsidRDefault="00FA0C42" w:rsidP="00BA323B">
            <w:pPr>
              <w:pStyle w:val="WordsinTable"/>
              <w:spacing w:before="240" w:after="0"/>
              <w:jc w:val="center"/>
            </w:pPr>
            <w:r>
              <w:t>2021/10</w:t>
            </w:r>
          </w:p>
        </w:tc>
        <w:tc>
          <w:tcPr>
            <w:tcW w:w="624" w:type="dxa"/>
            <w:vAlign w:val="bottom"/>
          </w:tcPr>
          <w:p w14:paraId="285C8FB6"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183.3 (348.9)</w:t>
            </w:r>
          </w:p>
        </w:tc>
        <w:tc>
          <w:tcPr>
            <w:tcW w:w="625" w:type="dxa"/>
            <w:shd w:val="clear" w:color="auto" w:fill="EDEDED" w:themeFill="accent3" w:themeFillTint="33"/>
            <w:vAlign w:val="bottom"/>
          </w:tcPr>
          <w:p w14:paraId="0201F643"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1872.3 (406.0)</w:t>
            </w:r>
          </w:p>
        </w:tc>
        <w:tc>
          <w:tcPr>
            <w:tcW w:w="625" w:type="dxa"/>
            <w:vAlign w:val="center"/>
          </w:tcPr>
          <w:p w14:paraId="20512436"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63E6E41D"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2BCA1BBB"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03969DB1"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456.6 (47.3)</w:t>
            </w:r>
          </w:p>
        </w:tc>
        <w:tc>
          <w:tcPr>
            <w:tcW w:w="625" w:type="dxa"/>
            <w:vAlign w:val="bottom"/>
          </w:tcPr>
          <w:p w14:paraId="442C5117"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183.9 (46.0)</w:t>
            </w:r>
          </w:p>
        </w:tc>
        <w:tc>
          <w:tcPr>
            <w:tcW w:w="625" w:type="dxa"/>
            <w:vAlign w:val="bottom"/>
          </w:tcPr>
          <w:p w14:paraId="732FA543"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468.3 (51.0)</w:t>
            </w:r>
          </w:p>
        </w:tc>
        <w:tc>
          <w:tcPr>
            <w:tcW w:w="625" w:type="dxa"/>
            <w:shd w:val="clear" w:color="auto" w:fill="auto"/>
            <w:vAlign w:val="bottom"/>
          </w:tcPr>
          <w:p w14:paraId="05E3E73E"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590.1 (194.6)</w:t>
            </w:r>
          </w:p>
        </w:tc>
        <w:tc>
          <w:tcPr>
            <w:tcW w:w="625" w:type="dxa"/>
            <w:shd w:val="clear" w:color="auto" w:fill="E7E6E6" w:themeFill="background2"/>
            <w:vAlign w:val="bottom"/>
          </w:tcPr>
          <w:p w14:paraId="132AD838"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896.3 (142.5)</w:t>
            </w:r>
          </w:p>
        </w:tc>
        <w:tc>
          <w:tcPr>
            <w:tcW w:w="625" w:type="dxa"/>
            <w:shd w:val="clear" w:color="auto" w:fill="E7E6E6" w:themeFill="background2"/>
            <w:vAlign w:val="bottom"/>
          </w:tcPr>
          <w:p w14:paraId="6DB593A3"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615.4 (66.5)</w:t>
            </w:r>
          </w:p>
        </w:tc>
        <w:tc>
          <w:tcPr>
            <w:tcW w:w="625" w:type="dxa"/>
            <w:tcBorders>
              <w:right w:val="nil"/>
            </w:tcBorders>
          </w:tcPr>
          <w:p w14:paraId="69EDD65D" w14:textId="77777777" w:rsidR="00FA0C42" w:rsidRPr="007F1B60" w:rsidRDefault="00FA0C42" w:rsidP="00BA323B">
            <w:pPr>
              <w:pStyle w:val="WordsinTable"/>
              <w:spacing w:before="240" w:after="0"/>
              <w:jc w:val="center"/>
              <w:rPr>
                <w:rFonts w:cs="Times New Roman"/>
                <w:sz w:val="14"/>
                <w:szCs w:val="14"/>
              </w:rPr>
            </w:pPr>
            <w:r w:rsidRPr="00382E06">
              <w:rPr>
                <w:rFonts w:cs="Times New Roman"/>
                <w:sz w:val="14"/>
                <w:szCs w:val="14"/>
              </w:rPr>
              <w:t>306.9 (183.3)</w:t>
            </w:r>
          </w:p>
        </w:tc>
      </w:tr>
      <w:tr w:rsidR="00FA0C42" w14:paraId="55FC28F7" w14:textId="77777777" w:rsidTr="00BA323B">
        <w:trPr>
          <w:trHeight w:val="361"/>
        </w:trPr>
        <w:tc>
          <w:tcPr>
            <w:tcW w:w="715" w:type="dxa"/>
            <w:vMerge/>
            <w:tcBorders>
              <w:left w:val="nil"/>
            </w:tcBorders>
            <w:vAlign w:val="center"/>
          </w:tcPr>
          <w:p w14:paraId="5D61F4E9" w14:textId="77777777" w:rsidR="00FA0C42" w:rsidRDefault="00FA0C42" w:rsidP="00BA323B">
            <w:pPr>
              <w:pStyle w:val="WordsinTable"/>
              <w:spacing w:before="120" w:after="0" w:line="276" w:lineRule="auto"/>
              <w:jc w:val="center"/>
            </w:pPr>
          </w:p>
        </w:tc>
        <w:tc>
          <w:tcPr>
            <w:tcW w:w="720" w:type="dxa"/>
            <w:vAlign w:val="center"/>
          </w:tcPr>
          <w:p w14:paraId="11FD88DB" w14:textId="77777777" w:rsidR="00FA0C42" w:rsidRDefault="00FA0C42" w:rsidP="00BA323B">
            <w:pPr>
              <w:pStyle w:val="WordsinTable"/>
              <w:spacing w:before="240" w:after="0"/>
              <w:jc w:val="center"/>
            </w:pPr>
            <w:r>
              <w:t>2021/11</w:t>
            </w:r>
          </w:p>
        </w:tc>
        <w:tc>
          <w:tcPr>
            <w:tcW w:w="624" w:type="dxa"/>
            <w:vAlign w:val="bottom"/>
          </w:tcPr>
          <w:p w14:paraId="4677F6DA"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195.2 (345.2)</w:t>
            </w:r>
          </w:p>
        </w:tc>
        <w:tc>
          <w:tcPr>
            <w:tcW w:w="625" w:type="dxa"/>
            <w:shd w:val="clear" w:color="auto" w:fill="EDEDED" w:themeFill="accent3" w:themeFillTint="33"/>
            <w:vAlign w:val="bottom"/>
          </w:tcPr>
          <w:p w14:paraId="0345D301"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1846.3 (406.7)</w:t>
            </w:r>
          </w:p>
        </w:tc>
        <w:tc>
          <w:tcPr>
            <w:tcW w:w="625" w:type="dxa"/>
            <w:vAlign w:val="center"/>
          </w:tcPr>
          <w:p w14:paraId="28BC7D9E"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622BEF57"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4A89BE63"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2159B761"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494.6 (48.3)</w:t>
            </w:r>
          </w:p>
        </w:tc>
        <w:tc>
          <w:tcPr>
            <w:tcW w:w="625" w:type="dxa"/>
            <w:vAlign w:val="bottom"/>
          </w:tcPr>
          <w:p w14:paraId="09DCCECC"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198.8 (46.0)</w:t>
            </w:r>
          </w:p>
        </w:tc>
        <w:tc>
          <w:tcPr>
            <w:tcW w:w="625" w:type="dxa"/>
            <w:vAlign w:val="bottom"/>
          </w:tcPr>
          <w:p w14:paraId="76F61151"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424.3 (51.2)</w:t>
            </w:r>
          </w:p>
        </w:tc>
        <w:tc>
          <w:tcPr>
            <w:tcW w:w="625" w:type="dxa"/>
            <w:shd w:val="clear" w:color="auto" w:fill="auto"/>
            <w:vAlign w:val="bottom"/>
          </w:tcPr>
          <w:p w14:paraId="59034CE1"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581.1 (193.2)</w:t>
            </w:r>
          </w:p>
        </w:tc>
        <w:tc>
          <w:tcPr>
            <w:tcW w:w="625" w:type="dxa"/>
            <w:shd w:val="clear" w:color="auto" w:fill="E7E6E6" w:themeFill="background2"/>
            <w:vAlign w:val="bottom"/>
          </w:tcPr>
          <w:p w14:paraId="6EA948B3"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905.3 (141.2)</w:t>
            </w:r>
          </w:p>
        </w:tc>
        <w:tc>
          <w:tcPr>
            <w:tcW w:w="625" w:type="dxa"/>
            <w:shd w:val="clear" w:color="auto" w:fill="E7E6E6" w:themeFill="background2"/>
            <w:vAlign w:val="bottom"/>
          </w:tcPr>
          <w:p w14:paraId="6F56E99E"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602.8 (66.3)</w:t>
            </w:r>
          </w:p>
        </w:tc>
        <w:tc>
          <w:tcPr>
            <w:tcW w:w="625" w:type="dxa"/>
            <w:tcBorders>
              <w:right w:val="nil"/>
            </w:tcBorders>
          </w:tcPr>
          <w:p w14:paraId="744D567F" w14:textId="77777777" w:rsidR="00FA0C42" w:rsidRPr="007F1B60" w:rsidRDefault="00FA0C42" w:rsidP="00BA323B">
            <w:pPr>
              <w:pStyle w:val="WordsinTable"/>
              <w:spacing w:before="240" w:after="0"/>
              <w:jc w:val="center"/>
              <w:rPr>
                <w:rFonts w:cs="Times New Roman"/>
                <w:sz w:val="14"/>
                <w:szCs w:val="14"/>
              </w:rPr>
            </w:pPr>
            <w:r w:rsidRPr="00382E06">
              <w:rPr>
                <w:rFonts w:cs="Times New Roman"/>
                <w:sz w:val="14"/>
                <w:szCs w:val="14"/>
              </w:rPr>
              <w:t>310.5 (188.0)</w:t>
            </w:r>
          </w:p>
        </w:tc>
      </w:tr>
      <w:tr w:rsidR="00FA0C42" w14:paraId="66B9BC89" w14:textId="77777777" w:rsidTr="00BA323B">
        <w:trPr>
          <w:trHeight w:val="361"/>
        </w:trPr>
        <w:tc>
          <w:tcPr>
            <w:tcW w:w="715" w:type="dxa"/>
            <w:vMerge/>
            <w:tcBorders>
              <w:left w:val="nil"/>
            </w:tcBorders>
            <w:vAlign w:val="center"/>
          </w:tcPr>
          <w:p w14:paraId="45BC7C0C" w14:textId="77777777" w:rsidR="00FA0C42" w:rsidRDefault="00FA0C42" w:rsidP="00BA323B">
            <w:pPr>
              <w:pStyle w:val="WordsinTable"/>
              <w:spacing w:before="120" w:after="0" w:line="276" w:lineRule="auto"/>
              <w:jc w:val="center"/>
            </w:pPr>
          </w:p>
        </w:tc>
        <w:tc>
          <w:tcPr>
            <w:tcW w:w="720" w:type="dxa"/>
            <w:vAlign w:val="center"/>
          </w:tcPr>
          <w:p w14:paraId="6AEFBCE9" w14:textId="77777777" w:rsidR="00FA0C42" w:rsidRDefault="00FA0C42" w:rsidP="00BA323B">
            <w:pPr>
              <w:pStyle w:val="WordsinTable"/>
              <w:spacing w:before="240" w:after="0"/>
              <w:jc w:val="center"/>
            </w:pPr>
            <w:r>
              <w:t>2021/12</w:t>
            </w:r>
          </w:p>
        </w:tc>
        <w:tc>
          <w:tcPr>
            <w:tcW w:w="624" w:type="dxa"/>
            <w:vAlign w:val="bottom"/>
          </w:tcPr>
          <w:p w14:paraId="0A2F2DB6"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182.2 (349.1)</w:t>
            </w:r>
          </w:p>
        </w:tc>
        <w:tc>
          <w:tcPr>
            <w:tcW w:w="625" w:type="dxa"/>
            <w:shd w:val="clear" w:color="auto" w:fill="EDEDED" w:themeFill="accent3" w:themeFillTint="33"/>
            <w:vAlign w:val="bottom"/>
          </w:tcPr>
          <w:p w14:paraId="4EF9445B"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1817.9 (406.7)</w:t>
            </w:r>
          </w:p>
        </w:tc>
        <w:tc>
          <w:tcPr>
            <w:tcW w:w="625" w:type="dxa"/>
            <w:vAlign w:val="center"/>
          </w:tcPr>
          <w:p w14:paraId="4BC03B76"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28B606FE"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6A37120B"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5DBC0CAE"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423.0 (49.0)</w:t>
            </w:r>
          </w:p>
        </w:tc>
        <w:tc>
          <w:tcPr>
            <w:tcW w:w="625" w:type="dxa"/>
            <w:vAlign w:val="bottom"/>
          </w:tcPr>
          <w:p w14:paraId="123F6381"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171.0 (48.4)</w:t>
            </w:r>
          </w:p>
        </w:tc>
        <w:tc>
          <w:tcPr>
            <w:tcW w:w="625" w:type="dxa"/>
            <w:vAlign w:val="bottom"/>
          </w:tcPr>
          <w:p w14:paraId="24D8FBBF"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481.0 (51.0)</w:t>
            </w:r>
          </w:p>
        </w:tc>
        <w:tc>
          <w:tcPr>
            <w:tcW w:w="625" w:type="dxa"/>
            <w:shd w:val="clear" w:color="auto" w:fill="auto"/>
            <w:vAlign w:val="bottom"/>
          </w:tcPr>
          <w:p w14:paraId="333E847C"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553.1 (191.2)</w:t>
            </w:r>
          </w:p>
        </w:tc>
        <w:tc>
          <w:tcPr>
            <w:tcW w:w="625" w:type="dxa"/>
            <w:shd w:val="clear" w:color="auto" w:fill="E7E6E6" w:themeFill="background2"/>
            <w:vAlign w:val="bottom"/>
          </w:tcPr>
          <w:p w14:paraId="006D686F"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852.7 (140.5)</w:t>
            </w:r>
          </w:p>
        </w:tc>
        <w:tc>
          <w:tcPr>
            <w:tcW w:w="625" w:type="dxa"/>
            <w:shd w:val="clear" w:color="auto" w:fill="E7E6E6" w:themeFill="background2"/>
            <w:vAlign w:val="bottom"/>
          </w:tcPr>
          <w:p w14:paraId="004C2692" w14:textId="77777777" w:rsidR="00FA0C42" w:rsidRPr="007F1B60" w:rsidRDefault="00FA0C42" w:rsidP="00BA323B">
            <w:pPr>
              <w:pStyle w:val="WordsinTable"/>
              <w:spacing w:before="240" w:after="0"/>
              <w:jc w:val="center"/>
              <w:rPr>
                <w:rFonts w:cs="Times New Roman"/>
                <w:sz w:val="14"/>
                <w:szCs w:val="14"/>
              </w:rPr>
            </w:pPr>
            <w:r w:rsidRPr="00CF5956">
              <w:rPr>
                <w:rFonts w:cs="Times New Roman"/>
                <w:sz w:val="14"/>
                <w:szCs w:val="14"/>
              </w:rPr>
              <w:t>583.8 (64.9)</w:t>
            </w:r>
          </w:p>
        </w:tc>
        <w:tc>
          <w:tcPr>
            <w:tcW w:w="625" w:type="dxa"/>
            <w:tcBorders>
              <w:right w:val="nil"/>
            </w:tcBorders>
          </w:tcPr>
          <w:p w14:paraId="04706405" w14:textId="77777777" w:rsidR="00FA0C42" w:rsidRPr="007F1B60" w:rsidRDefault="00FA0C42" w:rsidP="00BA323B">
            <w:pPr>
              <w:pStyle w:val="WordsinTable"/>
              <w:spacing w:before="240" w:after="0"/>
              <w:jc w:val="center"/>
              <w:rPr>
                <w:rFonts w:cs="Times New Roman"/>
                <w:sz w:val="14"/>
                <w:szCs w:val="14"/>
              </w:rPr>
            </w:pPr>
            <w:r w:rsidRPr="00382E06">
              <w:rPr>
                <w:rFonts w:cs="Times New Roman"/>
                <w:sz w:val="14"/>
                <w:szCs w:val="14"/>
              </w:rPr>
              <w:t>301.1 (179.2)</w:t>
            </w:r>
          </w:p>
        </w:tc>
      </w:tr>
      <w:tr w:rsidR="00FA0C42" w14:paraId="40E194CF" w14:textId="77777777" w:rsidTr="00BA323B">
        <w:trPr>
          <w:trHeight w:val="361"/>
        </w:trPr>
        <w:tc>
          <w:tcPr>
            <w:tcW w:w="715" w:type="dxa"/>
            <w:vMerge w:val="restart"/>
            <w:tcBorders>
              <w:left w:val="nil"/>
            </w:tcBorders>
            <w:vAlign w:val="center"/>
          </w:tcPr>
          <w:p w14:paraId="7E82C85A" w14:textId="77777777" w:rsidR="00FA0C42" w:rsidRDefault="00FA0C42" w:rsidP="00BA323B">
            <w:pPr>
              <w:pStyle w:val="WordsinTable"/>
              <w:spacing w:before="120" w:after="0" w:line="276" w:lineRule="auto"/>
              <w:jc w:val="center"/>
            </w:pPr>
            <w:r>
              <w:t>Adult</w:t>
            </w:r>
          </w:p>
        </w:tc>
        <w:tc>
          <w:tcPr>
            <w:tcW w:w="720" w:type="dxa"/>
            <w:vAlign w:val="center"/>
          </w:tcPr>
          <w:p w14:paraId="7A4D0F2A" w14:textId="77777777" w:rsidR="00FA0C42" w:rsidRDefault="00FA0C42" w:rsidP="00BA323B">
            <w:pPr>
              <w:pStyle w:val="WordsinTable"/>
              <w:spacing w:before="240" w:after="0"/>
              <w:jc w:val="center"/>
            </w:pPr>
            <w:r>
              <w:t>2020/9</w:t>
            </w:r>
          </w:p>
        </w:tc>
        <w:tc>
          <w:tcPr>
            <w:tcW w:w="624" w:type="dxa"/>
            <w:shd w:val="clear" w:color="auto" w:fill="E7E6E6" w:themeFill="background2"/>
            <w:vAlign w:val="bottom"/>
          </w:tcPr>
          <w:p w14:paraId="794BC2CE"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2171.4 (436.3)</w:t>
            </w:r>
          </w:p>
        </w:tc>
        <w:tc>
          <w:tcPr>
            <w:tcW w:w="625" w:type="dxa"/>
            <w:vAlign w:val="center"/>
          </w:tcPr>
          <w:p w14:paraId="6A7D3F1C"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61EB1320"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805.3 (135.1)</w:t>
            </w:r>
          </w:p>
        </w:tc>
        <w:tc>
          <w:tcPr>
            <w:tcW w:w="625" w:type="dxa"/>
            <w:vAlign w:val="bottom"/>
          </w:tcPr>
          <w:p w14:paraId="1249996E"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819.7 (134.1)</w:t>
            </w:r>
          </w:p>
        </w:tc>
        <w:tc>
          <w:tcPr>
            <w:tcW w:w="625" w:type="dxa"/>
            <w:vAlign w:val="center"/>
          </w:tcPr>
          <w:p w14:paraId="2C8FCC88"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E7E6E6" w:themeFill="background2"/>
            <w:vAlign w:val="bottom"/>
          </w:tcPr>
          <w:p w14:paraId="23A64065"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1315.5 (43.0)</w:t>
            </w:r>
          </w:p>
        </w:tc>
        <w:tc>
          <w:tcPr>
            <w:tcW w:w="625" w:type="dxa"/>
            <w:vAlign w:val="bottom"/>
          </w:tcPr>
          <w:p w14:paraId="3C012501"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495.3 (41.6)</w:t>
            </w:r>
          </w:p>
        </w:tc>
        <w:tc>
          <w:tcPr>
            <w:tcW w:w="625" w:type="dxa"/>
            <w:shd w:val="clear" w:color="auto" w:fill="E7E6E6" w:themeFill="background2"/>
            <w:vAlign w:val="bottom"/>
          </w:tcPr>
          <w:p w14:paraId="12F567B1"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1025.1 (46.1)</w:t>
            </w:r>
          </w:p>
        </w:tc>
        <w:tc>
          <w:tcPr>
            <w:tcW w:w="625" w:type="dxa"/>
            <w:vAlign w:val="bottom"/>
          </w:tcPr>
          <w:p w14:paraId="6B9799FC"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613.3 (170.5)</w:t>
            </w:r>
          </w:p>
        </w:tc>
        <w:tc>
          <w:tcPr>
            <w:tcW w:w="625" w:type="dxa"/>
            <w:vAlign w:val="bottom"/>
          </w:tcPr>
          <w:p w14:paraId="31FB4A97"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975.6 (101.0)</w:t>
            </w:r>
          </w:p>
        </w:tc>
        <w:tc>
          <w:tcPr>
            <w:tcW w:w="625" w:type="dxa"/>
            <w:vAlign w:val="bottom"/>
          </w:tcPr>
          <w:p w14:paraId="10694804"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914.4 (65.9)</w:t>
            </w:r>
          </w:p>
        </w:tc>
        <w:tc>
          <w:tcPr>
            <w:tcW w:w="625" w:type="dxa"/>
            <w:tcBorders>
              <w:right w:val="nil"/>
            </w:tcBorders>
            <w:vAlign w:val="bottom"/>
          </w:tcPr>
          <w:p w14:paraId="31FC8E08"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283.9 (183.9)</w:t>
            </w:r>
          </w:p>
        </w:tc>
      </w:tr>
      <w:tr w:rsidR="00FA0C42" w14:paraId="52921B93" w14:textId="77777777" w:rsidTr="00BA323B">
        <w:trPr>
          <w:trHeight w:val="361"/>
        </w:trPr>
        <w:tc>
          <w:tcPr>
            <w:tcW w:w="715" w:type="dxa"/>
            <w:vMerge/>
            <w:tcBorders>
              <w:left w:val="nil"/>
            </w:tcBorders>
            <w:vAlign w:val="center"/>
          </w:tcPr>
          <w:p w14:paraId="2916A31D" w14:textId="77777777" w:rsidR="00FA0C42" w:rsidRDefault="00FA0C42" w:rsidP="00BA323B">
            <w:pPr>
              <w:pStyle w:val="WordsinTable"/>
              <w:spacing w:before="120" w:after="0" w:line="276" w:lineRule="auto"/>
              <w:jc w:val="center"/>
            </w:pPr>
          </w:p>
        </w:tc>
        <w:tc>
          <w:tcPr>
            <w:tcW w:w="720" w:type="dxa"/>
            <w:vAlign w:val="center"/>
          </w:tcPr>
          <w:p w14:paraId="647C682C" w14:textId="77777777" w:rsidR="00FA0C42" w:rsidRDefault="00FA0C42" w:rsidP="00BA323B">
            <w:pPr>
              <w:pStyle w:val="WordsinTable"/>
              <w:spacing w:before="240" w:after="0"/>
              <w:jc w:val="center"/>
            </w:pPr>
            <w:r>
              <w:t>2020/10</w:t>
            </w:r>
          </w:p>
        </w:tc>
        <w:tc>
          <w:tcPr>
            <w:tcW w:w="624" w:type="dxa"/>
            <w:shd w:val="clear" w:color="auto" w:fill="E7E6E6" w:themeFill="background2"/>
            <w:vAlign w:val="bottom"/>
          </w:tcPr>
          <w:p w14:paraId="13B55B9E"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2214.9 (435.6)</w:t>
            </w:r>
          </w:p>
        </w:tc>
        <w:tc>
          <w:tcPr>
            <w:tcW w:w="625" w:type="dxa"/>
            <w:vAlign w:val="center"/>
          </w:tcPr>
          <w:p w14:paraId="2F888B00"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2449473C"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838.5 (135.7)</w:t>
            </w:r>
          </w:p>
        </w:tc>
        <w:tc>
          <w:tcPr>
            <w:tcW w:w="625" w:type="dxa"/>
            <w:vAlign w:val="bottom"/>
          </w:tcPr>
          <w:p w14:paraId="2A3E802C"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868.8 (133.3)</w:t>
            </w:r>
          </w:p>
        </w:tc>
        <w:tc>
          <w:tcPr>
            <w:tcW w:w="625" w:type="dxa"/>
            <w:vAlign w:val="center"/>
          </w:tcPr>
          <w:p w14:paraId="3AC7D461"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E7E6E6" w:themeFill="background2"/>
            <w:vAlign w:val="bottom"/>
          </w:tcPr>
          <w:p w14:paraId="1F2B5027"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1210.2 (42.2)</w:t>
            </w:r>
          </w:p>
        </w:tc>
        <w:tc>
          <w:tcPr>
            <w:tcW w:w="625" w:type="dxa"/>
            <w:vAlign w:val="bottom"/>
          </w:tcPr>
          <w:p w14:paraId="5BAEA383"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439.5 (42.0)</w:t>
            </w:r>
          </w:p>
        </w:tc>
        <w:tc>
          <w:tcPr>
            <w:tcW w:w="625" w:type="dxa"/>
            <w:shd w:val="clear" w:color="auto" w:fill="E7E6E6" w:themeFill="background2"/>
            <w:vAlign w:val="bottom"/>
          </w:tcPr>
          <w:p w14:paraId="55C3AD08"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1075.7 (45.2)</w:t>
            </w:r>
          </w:p>
        </w:tc>
        <w:tc>
          <w:tcPr>
            <w:tcW w:w="625" w:type="dxa"/>
            <w:vAlign w:val="bottom"/>
          </w:tcPr>
          <w:p w14:paraId="4ED200F2"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611.3 (174.0)</w:t>
            </w:r>
          </w:p>
        </w:tc>
        <w:tc>
          <w:tcPr>
            <w:tcW w:w="625" w:type="dxa"/>
            <w:vAlign w:val="bottom"/>
          </w:tcPr>
          <w:p w14:paraId="697B131C"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961.2 (103.1)</w:t>
            </w:r>
          </w:p>
        </w:tc>
        <w:tc>
          <w:tcPr>
            <w:tcW w:w="625" w:type="dxa"/>
            <w:vAlign w:val="bottom"/>
          </w:tcPr>
          <w:p w14:paraId="31991927"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907.0 (66.6)</w:t>
            </w:r>
          </w:p>
        </w:tc>
        <w:tc>
          <w:tcPr>
            <w:tcW w:w="625" w:type="dxa"/>
            <w:tcBorders>
              <w:right w:val="nil"/>
            </w:tcBorders>
            <w:vAlign w:val="bottom"/>
          </w:tcPr>
          <w:p w14:paraId="5966A9EF"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287.1 (174.9)</w:t>
            </w:r>
          </w:p>
        </w:tc>
      </w:tr>
      <w:tr w:rsidR="00FA0C42" w14:paraId="645F15DF" w14:textId="77777777" w:rsidTr="00BA323B">
        <w:trPr>
          <w:trHeight w:val="361"/>
        </w:trPr>
        <w:tc>
          <w:tcPr>
            <w:tcW w:w="715" w:type="dxa"/>
            <w:vMerge/>
            <w:tcBorders>
              <w:left w:val="nil"/>
            </w:tcBorders>
            <w:vAlign w:val="center"/>
          </w:tcPr>
          <w:p w14:paraId="4A38C9DE" w14:textId="77777777" w:rsidR="00FA0C42" w:rsidRDefault="00FA0C42" w:rsidP="00BA323B">
            <w:pPr>
              <w:pStyle w:val="WordsinTable"/>
              <w:spacing w:before="120" w:after="0" w:line="276" w:lineRule="auto"/>
              <w:jc w:val="center"/>
            </w:pPr>
          </w:p>
        </w:tc>
        <w:tc>
          <w:tcPr>
            <w:tcW w:w="720" w:type="dxa"/>
            <w:vAlign w:val="center"/>
          </w:tcPr>
          <w:p w14:paraId="7FA51FF6" w14:textId="77777777" w:rsidR="00FA0C42" w:rsidRDefault="00FA0C42" w:rsidP="00BA323B">
            <w:pPr>
              <w:pStyle w:val="WordsinTable"/>
              <w:spacing w:before="240" w:after="0"/>
              <w:jc w:val="center"/>
            </w:pPr>
            <w:r>
              <w:t>2020/11</w:t>
            </w:r>
          </w:p>
        </w:tc>
        <w:tc>
          <w:tcPr>
            <w:tcW w:w="624" w:type="dxa"/>
            <w:shd w:val="clear" w:color="auto" w:fill="E7E6E6" w:themeFill="background2"/>
            <w:vAlign w:val="bottom"/>
          </w:tcPr>
          <w:p w14:paraId="7CC82A28"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2233.7 (443.4)</w:t>
            </w:r>
          </w:p>
        </w:tc>
        <w:tc>
          <w:tcPr>
            <w:tcW w:w="625" w:type="dxa"/>
            <w:vAlign w:val="center"/>
          </w:tcPr>
          <w:p w14:paraId="2606423C"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5927BB75"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938.1 (143.2)</w:t>
            </w:r>
          </w:p>
        </w:tc>
        <w:tc>
          <w:tcPr>
            <w:tcW w:w="625" w:type="dxa"/>
            <w:shd w:val="clear" w:color="auto" w:fill="E7E6E6" w:themeFill="background2"/>
            <w:vAlign w:val="bottom"/>
          </w:tcPr>
          <w:p w14:paraId="644F522A"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976.9 (137.9)</w:t>
            </w:r>
          </w:p>
        </w:tc>
        <w:tc>
          <w:tcPr>
            <w:tcW w:w="625" w:type="dxa"/>
            <w:vAlign w:val="center"/>
          </w:tcPr>
          <w:p w14:paraId="52100D38"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E7E6E6" w:themeFill="background2"/>
            <w:vAlign w:val="bottom"/>
          </w:tcPr>
          <w:p w14:paraId="4CD7EFC4"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1136.3 (43.4)</w:t>
            </w:r>
          </w:p>
        </w:tc>
        <w:tc>
          <w:tcPr>
            <w:tcW w:w="625" w:type="dxa"/>
            <w:vAlign w:val="bottom"/>
          </w:tcPr>
          <w:p w14:paraId="1316048D"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411.9 (42.4)</w:t>
            </w:r>
          </w:p>
        </w:tc>
        <w:tc>
          <w:tcPr>
            <w:tcW w:w="625" w:type="dxa"/>
            <w:vAlign w:val="bottom"/>
          </w:tcPr>
          <w:p w14:paraId="4EB9609A"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964.0 (45.8)</w:t>
            </w:r>
          </w:p>
        </w:tc>
        <w:tc>
          <w:tcPr>
            <w:tcW w:w="625" w:type="dxa"/>
            <w:vAlign w:val="bottom"/>
          </w:tcPr>
          <w:p w14:paraId="38BBC372"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553.4 (173.5)</w:t>
            </w:r>
          </w:p>
        </w:tc>
        <w:tc>
          <w:tcPr>
            <w:tcW w:w="625" w:type="dxa"/>
            <w:vAlign w:val="bottom"/>
          </w:tcPr>
          <w:p w14:paraId="1645BB8B"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877.9 (103.0)</w:t>
            </w:r>
          </w:p>
        </w:tc>
        <w:tc>
          <w:tcPr>
            <w:tcW w:w="625" w:type="dxa"/>
            <w:vAlign w:val="bottom"/>
          </w:tcPr>
          <w:p w14:paraId="0C386FC8"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826.4 (75.1)</w:t>
            </w:r>
          </w:p>
        </w:tc>
        <w:tc>
          <w:tcPr>
            <w:tcW w:w="625" w:type="dxa"/>
            <w:tcBorders>
              <w:right w:val="nil"/>
            </w:tcBorders>
            <w:vAlign w:val="bottom"/>
          </w:tcPr>
          <w:p w14:paraId="6C250C8B"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259.4 (185.7)</w:t>
            </w:r>
          </w:p>
        </w:tc>
      </w:tr>
      <w:tr w:rsidR="00FA0C42" w14:paraId="07D4D169" w14:textId="77777777" w:rsidTr="00BA323B">
        <w:trPr>
          <w:trHeight w:val="361"/>
        </w:trPr>
        <w:tc>
          <w:tcPr>
            <w:tcW w:w="715" w:type="dxa"/>
            <w:vMerge/>
            <w:tcBorders>
              <w:left w:val="nil"/>
            </w:tcBorders>
            <w:vAlign w:val="center"/>
          </w:tcPr>
          <w:p w14:paraId="2ED70313" w14:textId="77777777" w:rsidR="00FA0C42" w:rsidRDefault="00FA0C42" w:rsidP="00BA323B">
            <w:pPr>
              <w:pStyle w:val="WordsinTable"/>
              <w:spacing w:before="120" w:after="0" w:line="276" w:lineRule="auto"/>
              <w:jc w:val="center"/>
            </w:pPr>
          </w:p>
        </w:tc>
        <w:tc>
          <w:tcPr>
            <w:tcW w:w="720" w:type="dxa"/>
            <w:vAlign w:val="center"/>
          </w:tcPr>
          <w:p w14:paraId="099DBB6F" w14:textId="77777777" w:rsidR="00FA0C42" w:rsidRDefault="00FA0C42" w:rsidP="00BA323B">
            <w:pPr>
              <w:pStyle w:val="WordsinTable"/>
              <w:spacing w:before="240" w:after="0"/>
              <w:jc w:val="center"/>
            </w:pPr>
            <w:r>
              <w:t>2021/10</w:t>
            </w:r>
          </w:p>
        </w:tc>
        <w:tc>
          <w:tcPr>
            <w:tcW w:w="624" w:type="dxa"/>
            <w:shd w:val="clear" w:color="auto" w:fill="E7E6E6" w:themeFill="background2"/>
            <w:vAlign w:val="bottom"/>
          </w:tcPr>
          <w:p w14:paraId="032C4867"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2212.8 (445.8)</w:t>
            </w:r>
          </w:p>
        </w:tc>
        <w:tc>
          <w:tcPr>
            <w:tcW w:w="625" w:type="dxa"/>
            <w:vAlign w:val="center"/>
          </w:tcPr>
          <w:p w14:paraId="54E237F0"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0588C597"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840.5 (138.6)</w:t>
            </w:r>
          </w:p>
        </w:tc>
        <w:tc>
          <w:tcPr>
            <w:tcW w:w="625" w:type="dxa"/>
            <w:vAlign w:val="bottom"/>
          </w:tcPr>
          <w:p w14:paraId="6B10DC56"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877.5 (136.3)</w:t>
            </w:r>
          </w:p>
        </w:tc>
        <w:tc>
          <w:tcPr>
            <w:tcW w:w="625" w:type="dxa"/>
            <w:vAlign w:val="center"/>
          </w:tcPr>
          <w:p w14:paraId="00E1CF13"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E7E6E6" w:themeFill="background2"/>
            <w:vAlign w:val="bottom"/>
          </w:tcPr>
          <w:p w14:paraId="71D1BAE1"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1071.7 (42.5)</w:t>
            </w:r>
          </w:p>
        </w:tc>
        <w:tc>
          <w:tcPr>
            <w:tcW w:w="625" w:type="dxa"/>
            <w:vAlign w:val="bottom"/>
          </w:tcPr>
          <w:p w14:paraId="15FB45AC"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405.0 (43.5)</w:t>
            </w:r>
          </w:p>
        </w:tc>
        <w:tc>
          <w:tcPr>
            <w:tcW w:w="625" w:type="dxa"/>
            <w:shd w:val="clear" w:color="auto" w:fill="auto"/>
            <w:vAlign w:val="bottom"/>
          </w:tcPr>
          <w:p w14:paraId="63ACA722"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999.2 (46.0)</w:t>
            </w:r>
          </w:p>
        </w:tc>
        <w:tc>
          <w:tcPr>
            <w:tcW w:w="625" w:type="dxa"/>
            <w:vAlign w:val="bottom"/>
          </w:tcPr>
          <w:p w14:paraId="7194A069"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685.4 (174.4)</w:t>
            </w:r>
          </w:p>
        </w:tc>
        <w:tc>
          <w:tcPr>
            <w:tcW w:w="625" w:type="dxa"/>
            <w:shd w:val="clear" w:color="auto" w:fill="E7E6E6" w:themeFill="background2"/>
            <w:vAlign w:val="bottom"/>
          </w:tcPr>
          <w:p w14:paraId="6DDACCE9"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1060.9 (103.1)</w:t>
            </w:r>
          </w:p>
        </w:tc>
        <w:tc>
          <w:tcPr>
            <w:tcW w:w="625" w:type="dxa"/>
            <w:vAlign w:val="bottom"/>
          </w:tcPr>
          <w:p w14:paraId="7DF3EEB7"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999.1 (67.9)</w:t>
            </w:r>
          </w:p>
        </w:tc>
        <w:tc>
          <w:tcPr>
            <w:tcW w:w="625" w:type="dxa"/>
            <w:tcBorders>
              <w:right w:val="nil"/>
            </w:tcBorders>
            <w:vAlign w:val="bottom"/>
          </w:tcPr>
          <w:p w14:paraId="1219EE3A"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308.2 (180.9)</w:t>
            </w:r>
          </w:p>
        </w:tc>
      </w:tr>
      <w:tr w:rsidR="00FA0C42" w14:paraId="1F35CFAD" w14:textId="77777777" w:rsidTr="00BA323B">
        <w:trPr>
          <w:trHeight w:val="361"/>
        </w:trPr>
        <w:tc>
          <w:tcPr>
            <w:tcW w:w="715" w:type="dxa"/>
            <w:vMerge/>
            <w:tcBorders>
              <w:left w:val="nil"/>
            </w:tcBorders>
            <w:vAlign w:val="center"/>
          </w:tcPr>
          <w:p w14:paraId="0A724E50" w14:textId="77777777" w:rsidR="00FA0C42" w:rsidRDefault="00FA0C42" w:rsidP="00BA323B">
            <w:pPr>
              <w:pStyle w:val="WordsinTable"/>
              <w:spacing w:before="120" w:after="0" w:line="276" w:lineRule="auto"/>
              <w:jc w:val="center"/>
            </w:pPr>
          </w:p>
        </w:tc>
        <w:tc>
          <w:tcPr>
            <w:tcW w:w="720" w:type="dxa"/>
            <w:vAlign w:val="center"/>
          </w:tcPr>
          <w:p w14:paraId="5E330A22" w14:textId="77777777" w:rsidR="00FA0C42" w:rsidRDefault="00FA0C42" w:rsidP="00BA323B">
            <w:pPr>
              <w:pStyle w:val="WordsinTable"/>
              <w:spacing w:before="240" w:after="0"/>
              <w:jc w:val="center"/>
            </w:pPr>
            <w:r>
              <w:t>2021/11</w:t>
            </w:r>
          </w:p>
        </w:tc>
        <w:tc>
          <w:tcPr>
            <w:tcW w:w="624" w:type="dxa"/>
            <w:shd w:val="clear" w:color="auto" w:fill="E7E6E6" w:themeFill="background2"/>
            <w:vAlign w:val="bottom"/>
          </w:tcPr>
          <w:p w14:paraId="6718A798"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2332.7 (440.7)</w:t>
            </w:r>
          </w:p>
        </w:tc>
        <w:tc>
          <w:tcPr>
            <w:tcW w:w="625" w:type="dxa"/>
            <w:vAlign w:val="center"/>
          </w:tcPr>
          <w:p w14:paraId="37E26BFA"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04553608"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854.0 (139.0)</w:t>
            </w:r>
          </w:p>
        </w:tc>
        <w:tc>
          <w:tcPr>
            <w:tcW w:w="625" w:type="dxa"/>
            <w:vAlign w:val="bottom"/>
          </w:tcPr>
          <w:p w14:paraId="54068D13"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879.8 (136.2)</w:t>
            </w:r>
          </w:p>
        </w:tc>
        <w:tc>
          <w:tcPr>
            <w:tcW w:w="625" w:type="dxa"/>
            <w:vAlign w:val="center"/>
          </w:tcPr>
          <w:p w14:paraId="1A5EE646"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E7E6E6" w:themeFill="background2"/>
            <w:vAlign w:val="bottom"/>
          </w:tcPr>
          <w:p w14:paraId="45B4D323"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1102.6 (43.2)</w:t>
            </w:r>
          </w:p>
        </w:tc>
        <w:tc>
          <w:tcPr>
            <w:tcW w:w="625" w:type="dxa"/>
            <w:vAlign w:val="bottom"/>
          </w:tcPr>
          <w:p w14:paraId="4514B909"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428.8 (42.4)</w:t>
            </w:r>
          </w:p>
        </w:tc>
        <w:tc>
          <w:tcPr>
            <w:tcW w:w="625" w:type="dxa"/>
            <w:vAlign w:val="bottom"/>
          </w:tcPr>
          <w:p w14:paraId="470B6782"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922.3 (46.7)</w:t>
            </w:r>
          </w:p>
        </w:tc>
        <w:tc>
          <w:tcPr>
            <w:tcW w:w="625" w:type="dxa"/>
            <w:vAlign w:val="bottom"/>
          </w:tcPr>
          <w:p w14:paraId="1B8ECCE2"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672.5 (170.5)</w:t>
            </w:r>
          </w:p>
        </w:tc>
        <w:tc>
          <w:tcPr>
            <w:tcW w:w="625" w:type="dxa"/>
            <w:shd w:val="clear" w:color="auto" w:fill="E7E6E6" w:themeFill="background2"/>
            <w:vAlign w:val="bottom"/>
          </w:tcPr>
          <w:p w14:paraId="5056A7BB"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1058.9 (104.1)</w:t>
            </w:r>
          </w:p>
        </w:tc>
        <w:tc>
          <w:tcPr>
            <w:tcW w:w="625" w:type="dxa"/>
            <w:vAlign w:val="bottom"/>
          </w:tcPr>
          <w:p w14:paraId="276DA287"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994.9 (67.9)</w:t>
            </w:r>
          </w:p>
        </w:tc>
        <w:tc>
          <w:tcPr>
            <w:tcW w:w="625" w:type="dxa"/>
            <w:tcBorders>
              <w:right w:val="nil"/>
            </w:tcBorders>
            <w:vAlign w:val="bottom"/>
          </w:tcPr>
          <w:p w14:paraId="3400D69B"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304.8 (183.2)</w:t>
            </w:r>
          </w:p>
        </w:tc>
      </w:tr>
      <w:tr w:rsidR="00FA0C42" w14:paraId="2BADC3A5" w14:textId="77777777" w:rsidTr="00BA323B">
        <w:trPr>
          <w:trHeight w:val="361"/>
        </w:trPr>
        <w:tc>
          <w:tcPr>
            <w:tcW w:w="715" w:type="dxa"/>
            <w:vMerge/>
            <w:tcBorders>
              <w:left w:val="nil"/>
            </w:tcBorders>
            <w:vAlign w:val="center"/>
          </w:tcPr>
          <w:p w14:paraId="6E6CF1BE" w14:textId="77777777" w:rsidR="00FA0C42" w:rsidRDefault="00FA0C42" w:rsidP="00BA323B">
            <w:pPr>
              <w:pStyle w:val="WordsinTable"/>
              <w:spacing w:before="120" w:after="0" w:line="276" w:lineRule="auto"/>
              <w:jc w:val="center"/>
            </w:pPr>
          </w:p>
        </w:tc>
        <w:tc>
          <w:tcPr>
            <w:tcW w:w="720" w:type="dxa"/>
            <w:vAlign w:val="center"/>
          </w:tcPr>
          <w:p w14:paraId="6482F451" w14:textId="77777777" w:rsidR="00FA0C42" w:rsidRDefault="00FA0C42" w:rsidP="00BA323B">
            <w:pPr>
              <w:pStyle w:val="WordsinTable"/>
              <w:spacing w:before="240" w:after="0"/>
              <w:jc w:val="center"/>
            </w:pPr>
            <w:r>
              <w:t>2021/12</w:t>
            </w:r>
          </w:p>
        </w:tc>
        <w:tc>
          <w:tcPr>
            <w:tcW w:w="624" w:type="dxa"/>
            <w:shd w:val="clear" w:color="auto" w:fill="E7E6E6" w:themeFill="background2"/>
            <w:vAlign w:val="bottom"/>
          </w:tcPr>
          <w:p w14:paraId="0EE3AFA8"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2340.7 (447.4)</w:t>
            </w:r>
          </w:p>
        </w:tc>
        <w:tc>
          <w:tcPr>
            <w:tcW w:w="625" w:type="dxa"/>
            <w:vAlign w:val="center"/>
          </w:tcPr>
          <w:p w14:paraId="4FD6668B"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6F28CA45"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815.3 (140.2)</w:t>
            </w:r>
          </w:p>
        </w:tc>
        <w:tc>
          <w:tcPr>
            <w:tcW w:w="625" w:type="dxa"/>
            <w:vAlign w:val="bottom"/>
          </w:tcPr>
          <w:p w14:paraId="0AE4A8DD"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830.0 (140.9)</w:t>
            </w:r>
          </w:p>
        </w:tc>
        <w:tc>
          <w:tcPr>
            <w:tcW w:w="625" w:type="dxa"/>
            <w:vAlign w:val="center"/>
          </w:tcPr>
          <w:p w14:paraId="012EDA11"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E7E6E6" w:themeFill="background2"/>
            <w:vAlign w:val="bottom"/>
          </w:tcPr>
          <w:p w14:paraId="7D705EFE"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1019.1 (42.6)</w:t>
            </w:r>
          </w:p>
        </w:tc>
        <w:tc>
          <w:tcPr>
            <w:tcW w:w="625" w:type="dxa"/>
            <w:vAlign w:val="bottom"/>
          </w:tcPr>
          <w:p w14:paraId="5AF9258B"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386.4 (44.0)</w:t>
            </w:r>
          </w:p>
        </w:tc>
        <w:tc>
          <w:tcPr>
            <w:tcW w:w="625" w:type="dxa"/>
            <w:vAlign w:val="bottom"/>
          </w:tcPr>
          <w:p w14:paraId="232220D6"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912.7 (46.0)</w:t>
            </w:r>
          </w:p>
        </w:tc>
        <w:tc>
          <w:tcPr>
            <w:tcW w:w="625" w:type="dxa"/>
            <w:vAlign w:val="bottom"/>
          </w:tcPr>
          <w:p w14:paraId="6F527553"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642.9 (176.5)</w:t>
            </w:r>
          </w:p>
        </w:tc>
        <w:tc>
          <w:tcPr>
            <w:tcW w:w="625" w:type="dxa"/>
            <w:shd w:val="clear" w:color="auto" w:fill="E7E6E6" w:themeFill="background2"/>
            <w:vAlign w:val="bottom"/>
          </w:tcPr>
          <w:p w14:paraId="496BEB36"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1019.2 (104.0)</w:t>
            </w:r>
          </w:p>
        </w:tc>
        <w:tc>
          <w:tcPr>
            <w:tcW w:w="625" w:type="dxa"/>
            <w:vAlign w:val="bottom"/>
          </w:tcPr>
          <w:p w14:paraId="4C2B4C69"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953.2 (69.1)</w:t>
            </w:r>
          </w:p>
        </w:tc>
        <w:tc>
          <w:tcPr>
            <w:tcW w:w="625" w:type="dxa"/>
            <w:tcBorders>
              <w:right w:val="nil"/>
            </w:tcBorders>
            <w:vAlign w:val="bottom"/>
          </w:tcPr>
          <w:p w14:paraId="341F3129" w14:textId="77777777" w:rsidR="00FA0C42" w:rsidRPr="007F1B60" w:rsidRDefault="00FA0C42" w:rsidP="00BA323B">
            <w:pPr>
              <w:pStyle w:val="WordsinTable"/>
              <w:spacing w:before="240" w:after="0"/>
              <w:jc w:val="center"/>
              <w:rPr>
                <w:rFonts w:cs="Times New Roman"/>
                <w:sz w:val="14"/>
                <w:szCs w:val="14"/>
              </w:rPr>
            </w:pPr>
            <w:r w:rsidRPr="000C381E">
              <w:rPr>
                <w:rFonts w:cs="Times New Roman"/>
                <w:sz w:val="14"/>
                <w:szCs w:val="14"/>
              </w:rPr>
              <w:t>287.8 (186.9)</w:t>
            </w:r>
          </w:p>
        </w:tc>
      </w:tr>
      <w:tr w:rsidR="00FA0C42" w14:paraId="58DF2490" w14:textId="77777777" w:rsidTr="00BA323B">
        <w:trPr>
          <w:trHeight w:val="361"/>
        </w:trPr>
        <w:tc>
          <w:tcPr>
            <w:tcW w:w="715" w:type="dxa"/>
            <w:vMerge w:val="restart"/>
            <w:tcBorders>
              <w:left w:val="nil"/>
            </w:tcBorders>
            <w:vAlign w:val="center"/>
          </w:tcPr>
          <w:p w14:paraId="44374AF0" w14:textId="77777777" w:rsidR="00FA0C42" w:rsidRDefault="00FA0C42" w:rsidP="00BA323B">
            <w:pPr>
              <w:pStyle w:val="WordsinTable"/>
              <w:spacing w:before="120" w:after="0" w:line="276" w:lineRule="auto"/>
              <w:jc w:val="center"/>
            </w:pPr>
            <w:r>
              <w:t>Mid-Adult</w:t>
            </w:r>
          </w:p>
        </w:tc>
        <w:tc>
          <w:tcPr>
            <w:tcW w:w="720" w:type="dxa"/>
            <w:vAlign w:val="center"/>
          </w:tcPr>
          <w:p w14:paraId="1842A34B" w14:textId="77777777" w:rsidR="00FA0C42" w:rsidRDefault="00FA0C42" w:rsidP="00BA323B">
            <w:pPr>
              <w:pStyle w:val="WordsinTable"/>
              <w:spacing w:before="240" w:after="0"/>
              <w:jc w:val="center"/>
            </w:pPr>
            <w:r>
              <w:t>2020/9</w:t>
            </w:r>
          </w:p>
        </w:tc>
        <w:tc>
          <w:tcPr>
            <w:tcW w:w="624" w:type="dxa"/>
            <w:shd w:val="clear" w:color="auto" w:fill="E7E6E6" w:themeFill="background2"/>
            <w:vAlign w:val="bottom"/>
          </w:tcPr>
          <w:p w14:paraId="4F7F405F"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2402.6 (421.0)</w:t>
            </w:r>
          </w:p>
        </w:tc>
        <w:tc>
          <w:tcPr>
            <w:tcW w:w="625" w:type="dxa"/>
            <w:vAlign w:val="center"/>
          </w:tcPr>
          <w:p w14:paraId="5FD56B54"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19836829"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613F9CEC"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940.3 (62.5)</w:t>
            </w:r>
          </w:p>
        </w:tc>
        <w:tc>
          <w:tcPr>
            <w:tcW w:w="625" w:type="dxa"/>
            <w:vAlign w:val="bottom"/>
          </w:tcPr>
          <w:p w14:paraId="6073F422"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965.5 (62.1)</w:t>
            </w:r>
          </w:p>
        </w:tc>
        <w:tc>
          <w:tcPr>
            <w:tcW w:w="625" w:type="dxa"/>
            <w:shd w:val="clear" w:color="auto" w:fill="E7E6E6" w:themeFill="background2"/>
            <w:vAlign w:val="bottom"/>
          </w:tcPr>
          <w:p w14:paraId="5B69937E"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1678.0 (38.3)</w:t>
            </w:r>
          </w:p>
        </w:tc>
        <w:tc>
          <w:tcPr>
            <w:tcW w:w="625" w:type="dxa"/>
            <w:vAlign w:val="bottom"/>
          </w:tcPr>
          <w:p w14:paraId="7C4C2C20"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613.4 (38.4)</w:t>
            </w:r>
          </w:p>
        </w:tc>
        <w:tc>
          <w:tcPr>
            <w:tcW w:w="625" w:type="dxa"/>
            <w:vAlign w:val="bottom"/>
          </w:tcPr>
          <w:p w14:paraId="1145C249"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1200.5 (50.4)</w:t>
            </w:r>
          </w:p>
        </w:tc>
        <w:tc>
          <w:tcPr>
            <w:tcW w:w="625" w:type="dxa"/>
            <w:vAlign w:val="bottom"/>
          </w:tcPr>
          <w:p w14:paraId="3C3B2B55"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679.3 (160.3)</w:t>
            </w:r>
          </w:p>
        </w:tc>
        <w:tc>
          <w:tcPr>
            <w:tcW w:w="625" w:type="dxa"/>
            <w:vAlign w:val="bottom"/>
          </w:tcPr>
          <w:p w14:paraId="44FA3A4A"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1031.6 (103.6)</w:t>
            </w:r>
          </w:p>
        </w:tc>
        <w:tc>
          <w:tcPr>
            <w:tcW w:w="625" w:type="dxa"/>
            <w:shd w:val="clear" w:color="auto" w:fill="E7E6E6" w:themeFill="background2"/>
            <w:vAlign w:val="bottom"/>
          </w:tcPr>
          <w:p w14:paraId="4E9AFDA0"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1306.8 (63.3)</w:t>
            </w:r>
          </w:p>
        </w:tc>
        <w:tc>
          <w:tcPr>
            <w:tcW w:w="625" w:type="dxa"/>
            <w:tcBorders>
              <w:right w:val="nil"/>
            </w:tcBorders>
            <w:vAlign w:val="bottom"/>
          </w:tcPr>
          <w:p w14:paraId="2B00CDAD"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443.5 (151.5)</w:t>
            </w:r>
          </w:p>
        </w:tc>
      </w:tr>
      <w:tr w:rsidR="00FA0C42" w14:paraId="31EDEFBF" w14:textId="77777777" w:rsidTr="00BA323B">
        <w:trPr>
          <w:trHeight w:val="361"/>
        </w:trPr>
        <w:tc>
          <w:tcPr>
            <w:tcW w:w="715" w:type="dxa"/>
            <w:vMerge/>
            <w:tcBorders>
              <w:left w:val="nil"/>
            </w:tcBorders>
            <w:vAlign w:val="center"/>
          </w:tcPr>
          <w:p w14:paraId="038A836E" w14:textId="77777777" w:rsidR="00FA0C42" w:rsidRDefault="00FA0C42" w:rsidP="00BA323B">
            <w:pPr>
              <w:pStyle w:val="WordsinTable"/>
              <w:spacing w:before="120" w:after="0" w:line="276" w:lineRule="auto"/>
              <w:jc w:val="center"/>
            </w:pPr>
          </w:p>
        </w:tc>
        <w:tc>
          <w:tcPr>
            <w:tcW w:w="720" w:type="dxa"/>
            <w:vAlign w:val="center"/>
          </w:tcPr>
          <w:p w14:paraId="73E0C1A3" w14:textId="77777777" w:rsidR="00FA0C42" w:rsidRDefault="00FA0C42" w:rsidP="00BA323B">
            <w:pPr>
              <w:pStyle w:val="WordsinTable"/>
              <w:spacing w:before="240" w:after="0"/>
              <w:jc w:val="center"/>
            </w:pPr>
            <w:r>
              <w:t>2020/10</w:t>
            </w:r>
          </w:p>
        </w:tc>
        <w:tc>
          <w:tcPr>
            <w:tcW w:w="624" w:type="dxa"/>
            <w:shd w:val="clear" w:color="auto" w:fill="E7E6E6" w:themeFill="background2"/>
            <w:vAlign w:val="bottom"/>
          </w:tcPr>
          <w:p w14:paraId="107190A4"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2392.2 (421.3)</w:t>
            </w:r>
          </w:p>
        </w:tc>
        <w:tc>
          <w:tcPr>
            <w:tcW w:w="625" w:type="dxa"/>
            <w:vAlign w:val="center"/>
          </w:tcPr>
          <w:p w14:paraId="6FC691F5"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2FDA4E8E"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65045C73"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933.1 (62.8)</w:t>
            </w:r>
          </w:p>
        </w:tc>
        <w:tc>
          <w:tcPr>
            <w:tcW w:w="625" w:type="dxa"/>
            <w:vAlign w:val="bottom"/>
          </w:tcPr>
          <w:p w14:paraId="735B90D3"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962.6 (63.0)</w:t>
            </w:r>
          </w:p>
        </w:tc>
        <w:tc>
          <w:tcPr>
            <w:tcW w:w="625" w:type="dxa"/>
            <w:shd w:val="clear" w:color="auto" w:fill="E7E6E6" w:themeFill="background2"/>
            <w:vAlign w:val="bottom"/>
          </w:tcPr>
          <w:p w14:paraId="1ACFE1D2"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1608.6 (38.3)</w:t>
            </w:r>
          </w:p>
        </w:tc>
        <w:tc>
          <w:tcPr>
            <w:tcW w:w="625" w:type="dxa"/>
            <w:vAlign w:val="bottom"/>
          </w:tcPr>
          <w:p w14:paraId="3416EFCF"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568.1 (38.1)</w:t>
            </w:r>
          </w:p>
        </w:tc>
        <w:tc>
          <w:tcPr>
            <w:tcW w:w="625" w:type="dxa"/>
            <w:vAlign w:val="bottom"/>
          </w:tcPr>
          <w:p w14:paraId="6EFAACB7"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1163.0 (50.7)</w:t>
            </w:r>
          </w:p>
        </w:tc>
        <w:tc>
          <w:tcPr>
            <w:tcW w:w="625" w:type="dxa"/>
            <w:vAlign w:val="bottom"/>
          </w:tcPr>
          <w:p w14:paraId="21C0E47D"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677.6 (162.5)</w:t>
            </w:r>
          </w:p>
        </w:tc>
        <w:tc>
          <w:tcPr>
            <w:tcW w:w="625" w:type="dxa"/>
            <w:vAlign w:val="bottom"/>
          </w:tcPr>
          <w:p w14:paraId="000A5A91"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1030.4 (103.6)</w:t>
            </w:r>
          </w:p>
        </w:tc>
        <w:tc>
          <w:tcPr>
            <w:tcW w:w="625" w:type="dxa"/>
            <w:shd w:val="clear" w:color="auto" w:fill="E7E6E6" w:themeFill="background2"/>
            <w:vAlign w:val="bottom"/>
          </w:tcPr>
          <w:p w14:paraId="28412745"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1305.6 (62.5)</w:t>
            </w:r>
          </w:p>
        </w:tc>
        <w:tc>
          <w:tcPr>
            <w:tcW w:w="625" w:type="dxa"/>
            <w:tcBorders>
              <w:right w:val="nil"/>
            </w:tcBorders>
            <w:vAlign w:val="bottom"/>
          </w:tcPr>
          <w:p w14:paraId="668C5D8E"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444.7 (146.5)</w:t>
            </w:r>
          </w:p>
        </w:tc>
      </w:tr>
      <w:tr w:rsidR="00FA0C42" w14:paraId="519EB6E4" w14:textId="77777777" w:rsidTr="00BA323B">
        <w:trPr>
          <w:trHeight w:val="361"/>
        </w:trPr>
        <w:tc>
          <w:tcPr>
            <w:tcW w:w="715" w:type="dxa"/>
            <w:vMerge/>
            <w:tcBorders>
              <w:left w:val="nil"/>
            </w:tcBorders>
            <w:vAlign w:val="center"/>
          </w:tcPr>
          <w:p w14:paraId="10134017" w14:textId="77777777" w:rsidR="00FA0C42" w:rsidRDefault="00FA0C42" w:rsidP="00BA323B">
            <w:pPr>
              <w:pStyle w:val="WordsinTable"/>
              <w:spacing w:before="120" w:after="0" w:line="276" w:lineRule="auto"/>
              <w:jc w:val="center"/>
            </w:pPr>
          </w:p>
        </w:tc>
        <w:tc>
          <w:tcPr>
            <w:tcW w:w="720" w:type="dxa"/>
            <w:vAlign w:val="center"/>
          </w:tcPr>
          <w:p w14:paraId="4D8E73B1" w14:textId="77777777" w:rsidR="00FA0C42" w:rsidRDefault="00FA0C42" w:rsidP="00BA323B">
            <w:pPr>
              <w:pStyle w:val="WordsinTable"/>
              <w:spacing w:before="240" w:after="0"/>
              <w:jc w:val="center"/>
            </w:pPr>
            <w:r>
              <w:t>2020/11</w:t>
            </w:r>
          </w:p>
        </w:tc>
        <w:tc>
          <w:tcPr>
            <w:tcW w:w="624" w:type="dxa"/>
            <w:shd w:val="clear" w:color="auto" w:fill="E7E6E6" w:themeFill="background2"/>
            <w:vAlign w:val="bottom"/>
          </w:tcPr>
          <w:p w14:paraId="6CF9361F"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2413.3 (430.6)</w:t>
            </w:r>
          </w:p>
        </w:tc>
        <w:tc>
          <w:tcPr>
            <w:tcW w:w="625" w:type="dxa"/>
            <w:vAlign w:val="center"/>
          </w:tcPr>
          <w:p w14:paraId="2F9E47E3"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6638966C"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23EF879A"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935.8 (64.1)</w:t>
            </w:r>
          </w:p>
        </w:tc>
        <w:tc>
          <w:tcPr>
            <w:tcW w:w="625" w:type="dxa"/>
            <w:vAlign w:val="bottom"/>
          </w:tcPr>
          <w:p w14:paraId="3731D4AB"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967.4 (65.1)</w:t>
            </w:r>
          </w:p>
        </w:tc>
        <w:tc>
          <w:tcPr>
            <w:tcW w:w="625" w:type="dxa"/>
            <w:shd w:val="clear" w:color="auto" w:fill="E7E6E6" w:themeFill="background2"/>
            <w:vAlign w:val="bottom"/>
          </w:tcPr>
          <w:p w14:paraId="0DB88708"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1480.4 (38.7)</w:t>
            </w:r>
          </w:p>
        </w:tc>
        <w:tc>
          <w:tcPr>
            <w:tcW w:w="625" w:type="dxa"/>
            <w:vAlign w:val="bottom"/>
          </w:tcPr>
          <w:p w14:paraId="7B20E863"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516.5 (38.6)</w:t>
            </w:r>
          </w:p>
        </w:tc>
        <w:tc>
          <w:tcPr>
            <w:tcW w:w="625" w:type="dxa"/>
            <w:vAlign w:val="bottom"/>
          </w:tcPr>
          <w:p w14:paraId="38801DCB"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1044.9 (51.2)</w:t>
            </w:r>
          </w:p>
        </w:tc>
        <w:tc>
          <w:tcPr>
            <w:tcW w:w="625" w:type="dxa"/>
            <w:vAlign w:val="bottom"/>
          </w:tcPr>
          <w:p w14:paraId="2603CA17"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618.5 (165.6)</w:t>
            </w:r>
          </w:p>
        </w:tc>
        <w:tc>
          <w:tcPr>
            <w:tcW w:w="625" w:type="dxa"/>
            <w:vAlign w:val="bottom"/>
          </w:tcPr>
          <w:p w14:paraId="7A6CA9EC"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934.2 (104.6)</w:t>
            </w:r>
          </w:p>
        </w:tc>
        <w:tc>
          <w:tcPr>
            <w:tcW w:w="625" w:type="dxa"/>
            <w:shd w:val="clear" w:color="auto" w:fill="E7E6E6" w:themeFill="background2"/>
            <w:vAlign w:val="bottom"/>
          </w:tcPr>
          <w:p w14:paraId="35BFAD35"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1198.5 (65.2)</w:t>
            </w:r>
          </w:p>
        </w:tc>
        <w:tc>
          <w:tcPr>
            <w:tcW w:w="625" w:type="dxa"/>
            <w:tcBorders>
              <w:right w:val="nil"/>
            </w:tcBorders>
            <w:vAlign w:val="bottom"/>
          </w:tcPr>
          <w:p w14:paraId="1564A871"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400.1 (149.8)</w:t>
            </w:r>
          </w:p>
        </w:tc>
      </w:tr>
      <w:tr w:rsidR="00FA0C42" w14:paraId="14D729A4" w14:textId="77777777" w:rsidTr="00BA323B">
        <w:trPr>
          <w:trHeight w:val="361"/>
        </w:trPr>
        <w:tc>
          <w:tcPr>
            <w:tcW w:w="715" w:type="dxa"/>
            <w:vMerge/>
            <w:tcBorders>
              <w:left w:val="nil"/>
            </w:tcBorders>
            <w:vAlign w:val="center"/>
          </w:tcPr>
          <w:p w14:paraId="50DB1960" w14:textId="77777777" w:rsidR="00FA0C42" w:rsidRDefault="00FA0C42" w:rsidP="00BA323B">
            <w:pPr>
              <w:pStyle w:val="WordsinTable"/>
              <w:spacing w:before="120" w:after="0" w:line="276" w:lineRule="auto"/>
              <w:jc w:val="center"/>
            </w:pPr>
          </w:p>
        </w:tc>
        <w:tc>
          <w:tcPr>
            <w:tcW w:w="720" w:type="dxa"/>
            <w:vAlign w:val="center"/>
          </w:tcPr>
          <w:p w14:paraId="00695BD5" w14:textId="77777777" w:rsidR="00FA0C42" w:rsidRDefault="00FA0C42" w:rsidP="00BA323B">
            <w:pPr>
              <w:pStyle w:val="WordsinTable"/>
              <w:spacing w:before="240" w:after="0"/>
              <w:jc w:val="center"/>
            </w:pPr>
            <w:r>
              <w:t>2021/10</w:t>
            </w:r>
          </w:p>
        </w:tc>
        <w:tc>
          <w:tcPr>
            <w:tcW w:w="624" w:type="dxa"/>
            <w:shd w:val="clear" w:color="auto" w:fill="E7E6E6" w:themeFill="background2"/>
            <w:vAlign w:val="bottom"/>
          </w:tcPr>
          <w:p w14:paraId="64F4B9B1"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2556.8 (433.8)</w:t>
            </w:r>
          </w:p>
        </w:tc>
        <w:tc>
          <w:tcPr>
            <w:tcW w:w="625" w:type="dxa"/>
            <w:vAlign w:val="center"/>
          </w:tcPr>
          <w:p w14:paraId="1B84A7CD"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4B2625EF"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118A2016"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898.2 (65.6)</w:t>
            </w:r>
          </w:p>
        </w:tc>
        <w:tc>
          <w:tcPr>
            <w:tcW w:w="625" w:type="dxa"/>
            <w:vAlign w:val="bottom"/>
          </w:tcPr>
          <w:p w14:paraId="7AFDB2CC"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923.0 (65.4)</w:t>
            </w:r>
          </w:p>
        </w:tc>
        <w:tc>
          <w:tcPr>
            <w:tcW w:w="625" w:type="dxa"/>
            <w:shd w:val="clear" w:color="auto" w:fill="E7E6E6" w:themeFill="background2"/>
            <w:vAlign w:val="bottom"/>
          </w:tcPr>
          <w:p w14:paraId="71C12EE6"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1383.3 (38.7)</w:t>
            </w:r>
          </w:p>
        </w:tc>
        <w:tc>
          <w:tcPr>
            <w:tcW w:w="625" w:type="dxa"/>
            <w:vAlign w:val="bottom"/>
          </w:tcPr>
          <w:p w14:paraId="1B3111E3"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551.4 (38.9)</w:t>
            </w:r>
          </w:p>
        </w:tc>
        <w:tc>
          <w:tcPr>
            <w:tcW w:w="625" w:type="dxa"/>
            <w:vAlign w:val="bottom"/>
          </w:tcPr>
          <w:p w14:paraId="4487ED55"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1156.1 (51.7)</w:t>
            </w:r>
          </w:p>
        </w:tc>
        <w:tc>
          <w:tcPr>
            <w:tcW w:w="625" w:type="dxa"/>
            <w:vAlign w:val="bottom"/>
          </w:tcPr>
          <w:p w14:paraId="2DA8B4BD"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822.7 (166.8)</w:t>
            </w:r>
          </w:p>
        </w:tc>
        <w:tc>
          <w:tcPr>
            <w:tcW w:w="625" w:type="dxa"/>
            <w:vAlign w:val="bottom"/>
          </w:tcPr>
          <w:p w14:paraId="3C2A8EDA"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1155.9 (104.8)</w:t>
            </w:r>
          </w:p>
        </w:tc>
        <w:tc>
          <w:tcPr>
            <w:tcW w:w="625" w:type="dxa"/>
            <w:shd w:val="clear" w:color="auto" w:fill="E7E6E6" w:themeFill="background2"/>
            <w:vAlign w:val="bottom"/>
          </w:tcPr>
          <w:p w14:paraId="47B71304"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1405.2 (65.0)</w:t>
            </w:r>
          </w:p>
        </w:tc>
        <w:tc>
          <w:tcPr>
            <w:tcW w:w="625" w:type="dxa"/>
            <w:tcBorders>
              <w:right w:val="nil"/>
            </w:tcBorders>
            <w:vAlign w:val="bottom"/>
          </w:tcPr>
          <w:p w14:paraId="556167C7"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524.6 (153.9)</w:t>
            </w:r>
          </w:p>
        </w:tc>
      </w:tr>
      <w:tr w:rsidR="00FA0C42" w14:paraId="0C2EC341" w14:textId="77777777" w:rsidTr="00BA323B">
        <w:trPr>
          <w:trHeight w:val="361"/>
        </w:trPr>
        <w:tc>
          <w:tcPr>
            <w:tcW w:w="715" w:type="dxa"/>
            <w:vMerge/>
            <w:tcBorders>
              <w:left w:val="nil"/>
            </w:tcBorders>
            <w:vAlign w:val="center"/>
          </w:tcPr>
          <w:p w14:paraId="1D654515" w14:textId="77777777" w:rsidR="00FA0C42" w:rsidRDefault="00FA0C42" w:rsidP="00BA323B">
            <w:pPr>
              <w:pStyle w:val="WordsinTable"/>
              <w:spacing w:before="120" w:after="0" w:line="276" w:lineRule="auto"/>
              <w:jc w:val="center"/>
            </w:pPr>
          </w:p>
        </w:tc>
        <w:tc>
          <w:tcPr>
            <w:tcW w:w="720" w:type="dxa"/>
            <w:vAlign w:val="center"/>
          </w:tcPr>
          <w:p w14:paraId="5117FB90" w14:textId="77777777" w:rsidR="00FA0C42" w:rsidRDefault="00FA0C42" w:rsidP="00BA323B">
            <w:pPr>
              <w:pStyle w:val="WordsinTable"/>
              <w:spacing w:before="240" w:after="0"/>
              <w:jc w:val="center"/>
            </w:pPr>
            <w:r>
              <w:t>2021/11</w:t>
            </w:r>
          </w:p>
        </w:tc>
        <w:tc>
          <w:tcPr>
            <w:tcW w:w="624" w:type="dxa"/>
            <w:shd w:val="clear" w:color="auto" w:fill="E7E6E6" w:themeFill="background2"/>
            <w:vAlign w:val="bottom"/>
          </w:tcPr>
          <w:p w14:paraId="201AA15A"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2724.2 (429.8)</w:t>
            </w:r>
          </w:p>
        </w:tc>
        <w:tc>
          <w:tcPr>
            <w:tcW w:w="625" w:type="dxa"/>
            <w:vAlign w:val="center"/>
          </w:tcPr>
          <w:p w14:paraId="38ACAB99"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533FE55F"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554F50B7"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933.8 (63.1)</w:t>
            </w:r>
          </w:p>
        </w:tc>
        <w:tc>
          <w:tcPr>
            <w:tcW w:w="625" w:type="dxa"/>
            <w:vAlign w:val="bottom"/>
          </w:tcPr>
          <w:p w14:paraId="5ED86933"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973.4 (63.6)</w:t>
            </w:r>
          </w:p>
        </w:tc>
        <w:tc>
          <w:tcPr>
            <w:tcW w:w="625" w:type="dxa"/>
            <w:shd w:val="clear" w:color="auto" w:fill="E7E6E6" w:themeFill="background2"/>
            <w:vAlign w:val="bottom"/>
          </w:tcPr>
          <w:p w14:paraId="2F48B8DF"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1411.9 (38.9)</w:t>
            </w:r>
          </w:p>
        </w:tc>
        <w:tc>
          <w:tcPr>
            <w:tcW w:w="625" w:type="dxa"/>
            <w:vAlign w:val="bottom"/>
          </w:tcPr>
          <w:p w14:paraId="13E919B5"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574.7 (38.9)</w:t>
            </w:r>
          </w:p>
        </w:tc>
        <w:tc>
          <w:tcPr>
            <w:tcW w:w="625" w:type="dxa"/>
            <w:vAlign w:val="bottom"/>
          </w:tcPr>
          <w:p w14:paraId="708BEE4C"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1098.7 (51.5)</w:t>
            </w:r>
          </w:p>
        </w:tc>
        <w:tc>
          <w:tcPr>
            <w:tcW w:w="625" w:type="dxa"/>
            <w:vAlign w:val="bottom"/>
          </w:tcPr>
          <w:p w14:paraId="4341C6A1"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812.0 (164.0)</w:t>
            </w:r>
          </w:p>
        </w:tc>
        <w:tc>
          <w:tcPr>
            <w:tcW w:w="625" w:type="dxa"/>
            <w:vAlign w:val="bottom"/>
          </w:tcPr>
          <w:p w14:paraId="4D6DF36B"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1149.3 (104.2)</w:t>
            </w:r>
          </w:p>
        </w:tc>
        <w:tc>
          <w:tcPr>
            <w:tcW w:w="625" w:type="dxa"/>
            <w:shd w:val="clear" w:color="auto" w:fill="E7E6E6" w:themeFill="background2"/>
            <w:vAlign w:val="bottom"/>
          </w:tcPr>
          <w:p w14:paraId="0E201D0D"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1400.5 (64.7)</w:t>
            </w:r>
          </w:p>
        </w:tc>
        <w:tc>
          <w:tcPr>
            <w:tcW w:w="625" w:type="dxa"/>
            <w:tcBorders>
              <w:right w:val="nil"/>
            </w:tcBorders>
            <w:vAlign w:val="bottom"/>
          </w:tcPr>
          <w:p w14:paraId="010732A6"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503.7 (151.6)</w:t>
            </w:r>
          </w:p>
        </w:tc>
      </w:tr>
      <w:tr w:rsidR="00FA0C42" w14:paraId="098BDAA9" w14:textId="77777777" w:rsidTr="00BA323B">
        <w:trPr>
          <w:trHeight w:val="361"/>
        </w:trPr>
        <w:tc>
          <w:tcPr>
            <w:tcW w:w="715" w:type="dxa"/>
            <w:vMerge/>
            <w:tcBorders>
              <w:left w:val="nil"/>
            </w:tcBorders>
            <w:vAlign w:val="center"/>
          </w:tcPr>
          <w:p w14:paraId="790549E3" w14:textId="77777777" w:rsidR="00FA0C42" w:rsidRDefault="00FA0C42" w:rsidP="00BA323B">
            <w:pPr>
              <w:pStyle w:val="WordsinTable"/>
              <w:spacing w:before="120" w:after="0" w:line="276" w:lineRule="auto"/>
              <w:jc w:val="center"/>
            </w:pPr>
          </w:p>
        </w:tc>
        <w:tc>
          <w:tcPr>
            <w:tcW w:w="720" w:type="dxa"/>
            <w:vAlign w:val="center"/>
          </w:tcPr>
          <w:p w14:paraId="5AF0746C" w14:textId="77777777" w:rsidR="00FA0C42" w:rsidRDefault="00FA0C42" w:rsidP="00BA323B">
            <w:pPr>
              <w:pStyle w:val="WordsinTable"/>
              <w:spacing w:before="240" w:after="0"/>
              <w:jc w:val="center"/>
            </w:pPr>
            <w:r>
              <w:t>2021/12</w:t>
            </w:r>
          </w:p>
        </w:tc>
        <w:tc>
          <w:tcPr>
            <w:tcW w:w="624" w:type="dxa"/>
            <w:shd w:val="clear" w:color="auto" w:fill="E7E6E6" w:themeFill="background2"/>
            <w:vAlign w:val="bottom"/>
          </w:tcPr>
          <w:p w14:paraId="55AF4B7E"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2668.3 (436.6)</w:t>
            </w:r>
          </w:p>
        </w:tc>
        <w:tc>
          <w:tcPr>
            <w:tcW w:w="625" w:type="dxa"/>
            <w:vAlign w:val="center"/>
          </w:tcPr>
          <w:p w14:paraId="40F00F11"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547EE766"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2380274C"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856.5 (65.2)</w:t>
            </w:r>
          </w:p>
        </w:tc>
        <w:tc>
          <w:tcPr>
            <w:tcW w:w="625" w:type="dxa"/>
            <w:vAlign w:val="bottom"/>
          </w:tcPr>
          <w:p w14:paraId="06705007"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892.6 (65.4)</w:t>
            </w:r>
          </w:p>
        </w:tc>
        <w:tc>
          <w:tcPr>
            <w:tcW w:w="625" w:type="dxa"/>
            <w:shd w:val="clear" w:color="auto" w:fill="E7E6E6" w:themeFill="background2"/>
            <w:vAlign w:val="bottom"/>
          </w:tcPr>
          <w:p w14:paraId="1DBABF9D"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1302.7 (39.0)</w:t>
            </w:r>
          </w:p>
        </w:tc>
        <w:tc>
          <w:tcPr>
            <w:tcW w:w="625" w:type="dxa"/>
            <w:vAlign w:val="bottom"/>
          </w:tcPr>
          <w:p w14:paraId="20559DD0"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508.9 (38.8)</w:t>
            </w:r>
          </w:p>
        </w:tc>
        <w:tc>
          <w:tcPr>
            <w:tcW w:w="625" w:type="dxa"/>
            <w:vAlign w:val="bottom"/>
          </w:tcPr>
          <w:p w14:paraId="0F93FBBF"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1061.1 (52.2)</w:t>
            </w:r>
          </w:p>
        </w:tc>
        <w:tc>
          <w:tcPr>
            <w:tcW w:w="625" w:type="dxa"/>
            <w:vAlign w:val="bottom"/>
          </w:tcPr>
          <w:p w14:paraId="3B2D974B"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764.1 (165.4)</w:t>
            </w:r>
          </w:p>
        </w:tc>
        <w:tc>
          <w:tcPr>
            <w:tcW w:w="625" w:type="dxa"/>
            <w:vAlign w:val="bottom"/>
          </w:tcPr>
          <w:p w14:paraId="5F11E7F8"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1105.0 (104.6)</w:t>
            </w:r>
          </w:p>
        </w:tc>
        <w:tc>
          <w:tcPr>
            <w:tcW w:w="625" w:type="dxa"/>
            <w:shd w:val="clear" w:color="auto" w:fill="E7E6E6" w:themeFill="background2"/>
            <w:vAlign w:val="bottom"/>
          </w:tcPr>
          <w:p w14:paraId="4CFCF91F"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1356.7 (65.8)</w:t>
            </w:r>
          </w:p>
        </w:tc>
        <w:tc>
          <w:tcPr>
            <w:tcW w:w="625" w:type="dxa"/>
            <w:tcBorders>
              <w:right w:val="nil"/>
            </w:tcBorders>
            <w:vAlign w:val="bottom"/>
          </w:tcPr>
          <w:p w14:paraId="1FEE06E9" w14:textId="77777777" w:rsidR="00FA0C42" w:rsidRPr="007F1B60" w:rsidRDefault="00FA0C42" w:rsidP="00BA323B">
            <w:pPr>
              <w:pStyle w:val="WordsinTable"/>
              <w:spacing w:before="240" w:after="0"/>
              <w:jc w:val="center"/>
              <w:rPr>
                <w:rFonts w:cs="Times New Roman"/>
                <w:sz w:val="14"/>
                <w:szCs w:val="14"/>
              </w:rPr>
            </w:pPr>
            <w:r w:rsidRPr="00952C27">
              <w:rPr>
                <w:rFonts w:cs="Times New Roman"/>
                <w:sz w:val="14"/>
                <w:szCs w:val="14"/>
              </w:rPr>
              <w:t>486.9 (150.2)</w:t>
            </w:r>
          </w:p>
        </w:tc>
      </w:tr>
      <w:tr w:rsidR="00FA0C42" w14:paraId="4166F51D" w14:textId="77777777" w:rsidTr="00BA323B">
        <w:trPr>
          <w:trHeight w:val="361"/>
        </w:trPr>
        <w:tc>
          <w:tcPr>
            <w:tcW w:w="715" w:type="dxa"/>
            <w:vMerge w:val="restart"/>
            <w:tcBorders>
              <w:left w:val="nil"/>
            </w:tcBorders>
            <w:vAlign w:val="center"/>
          </w:tcPr>
          <w:p w14:paraId="555039D8" w14:textId="77777777" w:rsidR="00FA0C42" w:rsidRDefault="00FA0C42" w:rsidP="00BA323B">
            <w:pPr>
              <w:pStyle w:val="WordsinTable"/>
              <w:spacing w:before="120" w:after="0" w:line="276" w:lineRule="auto"/>
              <w:jc w:val="center"/>
            </w:pPr>
            <w:r>
              <w:t>Seniors</w:t>
            </w:r>
          </w:p>
        </w:tc>
        <w:tc>
          <w:tcPr>
            <w:tcW w:w="720" w:type="dxa"/>
            <w:vAlign w:val="center"/>
          </w:tcPr>
          <w:p w14:paraId="01C7F302" w14:textId="77777777" w:rsidR="00FA0C42" w:rsidRDefault="00FA0C42" w:rsidP="00BA323B">
            <w:pPr>
              <w:pStyle w:val="WordsinTable"/>
              <w:spacing w:before="240" w:after="0"/>
              <w:jc w:val="center"/>
            </w:pPr>
            <w:r>
              <w:t>2020/9</w:t>
            </w:r>
          </w:p>
        </w:tc>
        <w:tc>
          <w:tcPr>
            <w:tcW w:w="624" w:type="dxa"/>
            <w:vAlign w:val="bottom"/>
          </w:tcPr>
          <w:p w14:paraId="6EC2378A"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343.8 (342.1)</w:t>
            </w:r>
          </w:p>
        </w:tc>
        <w:tc>
          <w:tcPr>
            <w:tcW w:w="625" w:type="dxa"/>
            <w:vAlign w:val="center"/>
          </w:tcPr>
          <w:p w14:paraId="2BD9A298"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573F7C8E"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399A3D89"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371.8 (69.1)</w:t>
            </w:r>
          </w:p>
        </w:tc>
        <w:tc>
          <w:tcPr>
            <w:tcW w:w="625" w:type="dxa"/>
            <w:vAlign w:val="bottom"/>
          </w:tcPr>
          <w:p w14:paraId="6D378476"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408.1 (69.7)</w:t>
            </w:r>
          </w:p>
        </w:tc>
        <w:tc>
          <w:tcPr>
            <w:tcW w:w="625" w:type="dxa"/>
            <w:shd w:val="clear" w:color="auto" w:fill="E7E6E6" w:themeFill="background2"/>
            <w:vAlign w:val="bottom"/>
          </w:tcPr>
          <w:p w14:paraId="05E19EF4"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972.6 (40.3)</w:t>
            </w:r>
          </w:p>
        </w:tc>
        <w:tc>
          <w:tcPr>
            <w:tcW w:w="625" w:type="dxa"/>
            <w:vAlign w:val="bottom"/>
          </w:tcPr>
          <w:p w14:paraId="3B9BA253"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414.0 (40.2)</w:t>
            </w:r>
          </w:p>
        </w:tc>
        <w:tc>
          <w:tcPr>
            <w:tcW w:w="625" w:type="dxa"/>
            <w:vAlign w:val="bottom"/>
          </w:tcPr>
          <w:p w14:paraId="5CAF2005"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556.6 (58.7)</w:t>
            </w:r>
          </w:p>
        </w:tc>
        <w:tc>
          <w:tcPr>
            <w:tcW w:w="625" w:type="dxa"/>
            <w:vAlign w:val="bottom"/>
          </w:tcPr>
          <w:p w14:paraId="456C3FCD"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511.2 (134.8)</w:t>
            </w:r>
          </w:p>
        </w:tc>
        <w:tc>
          <w:tcPr>
            <w:tcW w:w="625" w:type="dxa"/>
            <w:shd w:val="clear" w:color="auto" w:fill="E7E6E6" w:themeFill="background2"/>
            <w:vAlign w:val="bottom"/>
          </w:tcPr>
          <w:p w14:paraId="64D86919"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646.1 (107.6)</w:t>
            </w:r>
          </w:p>
        </w:tc>
        <w:tc>
          <w:tcPr>
            <w:tcW w:w="625" w:type="dxa"/>
            <w:shd w:val="clear" w:color="auto" w:fill="E7E6E6" w:themeFill="background2"/>
            <w:vAlign w:val="bottom"/>
          </w:tcPr>
          <w:p w14:paraId="5D44C4D0"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939.7 (55.2)</w:t>
            </w:r>
          </w:p>
        </w:tc>
        <w:tc>
          <w:tcPr>
            <w:tcW w:w="625" w:type="dxa"/>
            <w:tcBorders>
              <w:right w:val="nil"/>
            </w:tcBorders>
            <w:vAlign w:val="bottom"/>
          </w:tcPr>
          <w:p w14:paraId="323F4C82"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393.8 (134.4)</w:t>
            </w:r>
          </w:p>
        </w:tc>
      </w:tr>
      <w:tr w:rsidR="00FA0C42" w14:paraId="3EC88D0D" w14:textId="77777777" w:rsidTr="00BA323B">
        <w:trPr>
          <w:trHeight w:val="361"/>
        </w:trPr>
        <w:tc>
          <w:tcPr>
            <w:tcW w:w="715" w:type="dxa"/>
            <w:vMerge/>
            <w:tcBorders>
              <w:left w:val="nil"/>
            </w:tcBorders>
            <w:vAlign w:val="center"/>
          </w:tcPr>
          <w:p w14:paraId="25D623DE" w14:textId="77777777" w:rsidR="00FA0C42" w:rsidRDefault="00FA0C42" w:rsidP="00BA323B">
            <w:pPr>
              <w:pStyle w:val="WordsinTable"/>
              <w:spacing w:before="240" w:after="0"/>
              <w:jc w:val="center"/>
            </w:pPr>
          </w:p>
        </w:tc>
        <w:tc>
          <w:tcPr>
            <w:tcW w:w="720" w:type="dxa"/>
            <w:vAlign w:val="center"/>
          </w:tcPr>
          <w:p w14:paraId="232AB652" w14:textId="77777777" w:rsidR="00FA0C42" w:rsidRDefault="00FA0C42" w:rsidP="00BA323B">
            <w:pPr>
              <w:pStyle w:val="WordsinTable"/>
              <w:spacing w:before="240" w:after="0"/>
              <w:jc w:val="center"/>
            </w:pPr>
            <w:r>
              <w:t>2020/10</w:t>
            </w:r>
          </w:p>
        </w:tc>
        <w:tc>
          <w:tcPr>
            <w:tcW w:w="624" w:type="dxa"/>
            <w:vAlign w:val="bottom"/>
          </w:tcPr>
          <w:p w14:paraId="38A123E2"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347.8 (340.5)</w:t>
            </w:r>
          </w:p>
        </w:tc>
        <w:tc>
          <w:tcPr>
            <w:tcW w:w="625" w:type="dxa"/>
            <w:vAlign w:val="center"/>
          </w:tcPr>
          <w:p w14:paraId="18EA6281"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72D1BAB0"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72F3EB3E"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406.2 (71.7)</w:t>
            </w:r>
          </w:p>
        </w:tc>
        <w:tc>
          <w:tcPr>
            <w:tcW w:w="625" w:type="dxa"/>
            <w:vAlign w:val="bottom"/>
          </w:tcPr>
          <w:p w14:paraId="1294ACBA"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419.7 (70.5)</w:t>
            </w:r>
          </w:p>
        </w:tc>
        <w:tc>
          <w:tcPr>
            <w:tcW w:w="625" w:type="dxa"/>
            <w:shd w:val="clear" w:color="auto" w:fill="E7E6E6" w:themeFill="background2"/>
            <w:vAlign w:val="bottom"/>
          </w:tcPr>
          <w:p w14:paraId="6CB31124"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941.5 (40.9)</w:t>
            </w:r>
          </w:p>
        </w:tc>
        <w:tc>
          <w:tcPr>
            <w:tcW w:w="625" w:type="dxa"/>
            <w:vAlign w:val="bottom"/>
          </w:tcPr>
          <w:p w14:paraId="2CA58D69"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377.6 (40.1)</w:t>
            </w:r>
          </w:p>
        </w:tc>
        <w:tc>
          <w:tcPr>
            <w:tcW w:w="625" w:type="dxa"/>
            <w:vAlign w:val="bottom"/>
          </w:tcPr>
          <w:p w14:paraId="662ECE62"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565.0 (58.7)</w:t>
            </w:r>
          </w:p>
        </w:tc>
        <w:tc>
          <w:tcPr>
            <w:tcW w:w="625" w:type="dxa"/>
            <w:vAlign w:val="bottom"/>
          </w:tcPr>
          <w:p w14:paraId="2CB06C41"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511.7 (131.4)</w:t>
            </w:r>
          </w:p>
        </w:tc>
        <w:tc>
          <w:tcPr>
            <w:tcW w:w="625" w:type="dxa"/>
            <w:shd w:val="clear" w:color="auto" w:fill="E7E6E6" w:themeFill="background2"/>
            <w:vAlign w:val="bottom"/>
          </w:tcPr>
          <w:p w14:paraId="0735CD9D"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640.6 (106.2)</w:t>
            </w:r>
          </w:p>
        </w:tc>
        <w:tc>
          <w:tcPr>
            <w:tcW w:w="625" w:type="dxa"/>
            <w:shd w:val="clear" w:color="auto" w:fill="E7E6E6" w:themeFill="background2"/>
            <w:vAlign w:val="bottom"/>
          </w:tcPr>
          <w:p w14:paraId="361DA4E7"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925.7 (55.7)</w:t>
            </w:r>
          </w:p>
        </w:tc>
        <w:tc>
          <w:tcPr>
            <w:tcW w:w="625" w:type="dxa"/>
            <w:tcBorders>
              <w:right w:val="nil"/>
            </w:tcBorders>
            <w:vAlign w:val="bottom"/>
          </w:tcPr>
          <w:p w14:paraId="2A4BF37B"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395.8 (132.4)</w:t>
            </w:r>
          </w:p>
        </w:tc>
      </w:tr>
      <w:tr w:rsidR="00FA0C42" w14:paraId="1B2C17B3" w14:textId="77777777" w:rsidTr="00BA323B">
        <w:trPr>
          <w:trHeight w:val="361"/>
        </w:trPr>
        <w:tc>
          <w:tcPr>
            <w:tcW w:w="715" w:type="dxa"/>
            <w:vMerge/>
            <w:tcBorders>
              <w:left w:val="nil"/>
            </w:tcBorders>
            <w:vAlign w:val="center"/>
          </w:tcPr>
          <w:p w14:paraId="2ED7FD9F" w14:textId="77777777" w:rsidR="00FA0C42" w:rsidRDefault="00FA0C42" w:rsidP="00BA323B">
            <w:pPr>
              <w:pStyle w:val="WordsinTable"/>
              <w:spacing w:before="240" w:after="0"/>
              <w:jc w:val="center"/>
            </w:pPr>
          </w:p>
        </w:tc>
        <w:tc>
          <w:tcPr>
            <w:tcW w:w="720" w:type="dxa"/>
            <w:vAlign w:val="center"/>
          </w:tcPr>
          <w:p w14:paraId="2F2984B2" w14:textId="77777777" w:rsidR="00FA0C42" w:rsidRDefault="00FA0C42" w:rsidP="00BA323B">
            <w:pPr>
              <w:pStyle w:val="WordsinTable"/>
              <w:spacing w:before="240" w:after="0"/>
              <w:jc w:val="center"/>
            </w:pPr>
            <w:r>
              <w:t>2020/11</w:t>
            </w:r>
          </w:p>
        </w:tc>
        <w:tc>
          <w:tcPr>
            <w:tcW w:w="624" w:type="dxa"/>
            <w:vAlign w:val="bottom"/>
          </w:tcPr>
          <w:p w14:paraId="66D46286"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344.1 (351.6)</w:t>
            </w:r>
          </w:p>
        </w:tc>
        <w:tc>
          <w:tcPr>
            <w:tcW w:w="625" w:type="dxa"/>
            <w:vAlign w:val="center"/>
          </w:tcPr>
          <w:p w14:paraId="7CD4A1EA"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04549C27"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3CF7274F"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384.1 (71.3)</w:t>
            </w:r>
          </w:p>
        </w:tc>
        <w:tc>
          <w:tcPr>
            <w:tcW w:w="625" w:type="dxa"/>
            <w:vAlign w:val="bottom"/>
          </w:tcPr>
          <w:p w14:paraId="70ABE2CE"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404.8 (71.9)</w:t>
            </w:r>
          </w:p>
        </w:tc>
        <w:tc>
          <w:tcPr>
            <w:tcW w:w="625" w:type="dxa"/>
            <w:shd w:val="clear" w:color="auto" w:fill="E7E6E6" w:themeFill="background2"/>
            <w:vAlign w:val="bottom"/>
          </w:tcPr>
          <w:p w14:paraId="0D28E243"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796.8 (40.9)</w:t>
            </w:r>
          </w:p>
        </w:tc>
        <w:tc>
          <w:tcPr>
            <w:tcW w:w="625" w:type="dxa"/>
            <w:vAlign w:val="bottom"/>
          </w:tcPr>
          <w:p w14:paraId="747CEDB1"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340.3 (41.0)</w:t>
            </w:r>
          </w:p>
        </w:tc>
        <w:tc>
          <w:tcPr>
            <w:tcW w:w="625" w:type="dxa"/>
            <w:vAlign w:val="bottom"/>
          </w:tcPr>
          <w:p w14:paraId="77B798D5"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520.0 (58.7)</w:t>
            </w:r>
          </w:p>
        </w:tc>
        <w:tc>
          <w:tcPr>
            <w:tcW w:w="625" w:type="dxa"/>
            <w:vAlign w:val="bottom"/>
          </w:tcPr>
          <w:p w14:paraId="596F1532"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470.6 (132.6)</w:t>
            </w:r>
          </w:p>
        </w:tc>
        <w:tc>
          <w:tcPr>
            <w:tcW w:w="625" w:type="dxa"/>
            <w:shd w:val="clear" w:color="auto" w:fill="E7E6E6" w:themeFill="background2"/>
            <w:vAlign w:val="bottom"/>
          </w:tcPr>
          <w:p w14:paraId="158CF5B6"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583.2 (107.9)</w:t>
            </w:r>
          </w:p>
        </w:tc>
        <w:tc>
          <w:tcPr>
            <w:tcW w:w="625" w:type="dxa"/>
            <w:shd w:val="clear" w:color="auto" w:fill="E7E6E6" w:themeFill="background2"/>
            <w:vAlign w:val="bottom"/>
          </w:tcPr>
          <w:p w14:paraId="5BBAF2B9"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870.6 (57.2)</w:t>
            </w:r>
          </w:p>
        </w:tc>
        <w:tc>
          <w:tcPr>
            <w:tcW w:w="625" w:type="dxa"/>
            <w:tcBorders>
              <w:right w:val="nil"/>
            </w:tcBorders>
            <w:vAlign w:val="bottom"/>
          </w:tcPr>
          <w:p w14:paraId="2DFE9879"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366.6 (133.6)</w:t>
            </w:r>
          </w:p>
        </w:tc>
      </w:tr>
      <w:tr w:rsidR="00FA0C42" w14:paraId="6CE49B04" w14:textId="77777777" w:rsidTr="00BA323B">
        <w:trPr>
          <w:trHeight w:val="361"/>
        </w:trPr>
        <w:tc>
          <w:tcPr>
            <w:tcW w:w="715" w:type="dxa"/>
            <w:vMerge/>
            <w:tcBorders>
              <w:left w:val="nil"/>
            </w:tcBorders>
            <w:vAlign w:val="center"/>
          </w:tcPr>
          <w:p w14:paraId="0595FB48" w14:textId="77777777" w:rsidR="00FA0C42" w:rsidRDefault="00FA0C42" w:rsidP="00BA323B">
            <w:pPr>
              <w:pStyle w:val="WordsinTable"/>
              <w:spacing w:before="240" w:after="0"/>
              <w:jc w:val="center"/>
            </w:pPr>
          </w:p>
        </w:tc>
        <w:tc>
          <w:tcPr>
            <w:tcW w:w="720" w:type="dxa"/>
            <w:vAlign w:val="center"/>
          </w:tcPr>
          <w:p w14:paraId="65D5B70C" w14:textId="77777777" w:rsidR="00FA0C42" w:rsidRDefault="00FA0C42" w:rsidP="00BA323B">
            <w:pPr>
              <w:pStyle w:val="WordsinTable"/>
              <w:spacing w:before="240" w:after="0"/>
              <w:jc w:val="center"/>
            </w:pPr>
            <w:r>
              <w:t>2021/10</w:t>
            </w:r>
          </w:p>
        </w:tc>
        <w:tc>
          <w:tcPr>
            <w:tcW w:w="624" w:type="dxa"/>
            <w:vAlign w:val="bottom"/>
          </w:tcPr>
          <w:p w14:paraId="52DC228C"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370.7 (353.6)</w:t>
            </w:r>
          </w:p>
        </w:tc>
        <w:tc>
          <w:tcPr>
            <w:tcW w:w="625" w:type="dxa"/>
            <w:vAlign w:val="center"/>
          </w:tcPr>
          <w:p w14:paraId="622630DF"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6E2DB6F2"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6AD05D3E"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370.9 (71.8)</w:t>
            </w:r>
          </w:p>
        </w:tc>
        <w:tc>
          <w:tcPr>
            <w:tcW w:w="625" w:type="dxa"/>
            <w:vAlign w:val="bottom"/>
          </w:tcPr>
          <w:p w14:paraId="56961320"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379.0 (71.6)</w:t>
            </w:r>
          </w:p>
        </w:tc>
        <w:tc>
          <w:tcPr>
            <w:tcW w:w="625" w:type="dxa"/>
            <w:shd w:val="clear" w:color="auto" w:fill="E7E6E6" w:themeFill="background2"/>
            <w:vAlign w:val="bottom"/>
          </w:tcPr>
          <w:p w14:paraId="5668995A"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857.7 (41.3)</w:t>
            </w:r>
          </w:p>
        </w:tc>
        <w:tc>
          <w:tcPr>
            <w:tcW w:w="625" w:type="dxa"/>
            <w:vAlign w:val="bottom"/>
          </w:tcPr>
          <w:p w14:paraId="05CFECAA"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378.1 (41.9)</w:t>
            </w:r>
          </w:p>
        </w:tc>
        <w:tc>
          <w:tcPr>
            <w:tcW w:w="625" w:type="dxa"/>
            <w:vAlign w:val="bottom"/>
          </w:tcPr>
          <w:p w14:paraId="14B6D681"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582.8 (59.9)</w:t>
            </w:r>
          </w:p>
        </w:tc>
        <w:tc>
          <w:tcPr>
            <w:tcW w:w="625" w:type="dxa"/>
            <w:vAlign w:val="bottom"/>
          </w:tcPr>
          <w:p w14:paraId="454FD4CD"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616.0 (133.0)</w:t>
            </w:r>
          </w:p>
        </w:tc>
        <w:tc>
          <w:tcPr>
            <w:tcW w:w="625" w:type="dxa"/>
            <w:shd w:val="clear" w:color="auto" w:fill="E7E6E6" w:themeFill="background2"/>
            <w:vAlign w:val="bottom"/>
          </w:tcPr>
          <w:p w14:paraId="22A39052"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778.5 (108.0)</w:t>
            </w:r>
          </w:p>
        </w:tc>
        <w:tc>
          <w:tcPr>
            <w:tcW w:w="625" w:type="dxa"/>
            <w:shd w:val="clear" w:color="auto" w:fill="E7E6E6" w:themeFill="background2"/>
            <w:vAlign w:val="bottom"/>
          </w:tcPr>
          <w:p w14:paraId="77E45714"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1067.1 (57.4)</w:t>
            </w:r>
          </w:p>
        </w:tc>
        <w:tc>
          <w:tcPr>
            <w:tcW w:w="625" w:type="dxa"/>
            <w:tcBorders>
              <w:right w:val="nil"/>
            </w:tcBorders>
            <w:vAlign w:val="bottom"/>
          </w:tcPr>
          <w:p w14:paraId="0DED8A70"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464.0 (134.8)</w:t>
            </w:r>
          </w:p>
        </w:tc>
      </w:tr>
      <w:tr w:rsidR="00FA0C42" w14:paraId="74661256" w14:textId="77777777" w:rsidTr="00BA323B">
        <w:trPr>
          <w:trHeight w:val="361"/>
        </w:trPr>
        <w:tc>
          <w:tcPr>
            <w:tcW w:w="715" w:type="dxa"/>
            <w:vMerge/>
            <w:tcBorders>
              <w:left w:val="nil"/>
            </w:tcBorders>
            <w:vAlign w:val="center"/>
          </w:tcPr>
          <w:p w14:paraId="191BC85D" w14:textId="77777777" w:rsidR="00FA0C42" w:rsidRDefault="00FA0C42" w:rsidP="00BA323B">
            <w:pPr>
              <w:pStyle w:val="WordsinTable"/>
              <w:spacing w:before="240" w:after="0"/>
              <w:jc w:val="center"/>
            </w:pPr>
          </w:p>
        </w:tc>
        <w:tc>
          <w:tcPr>
            <w:tcW w:w="720" w:type="dxa"/>
            <w:vAlign w:val="center"/>
          </w:tcPr>
          <w:p w14:paraId="59E25E71" w14:textId="77777777" w:rsidR="00FA0C42" w:rsidRDefault="00FA0C42" w:rsidP="00BA323B">
            <w:pPr>
              <w:pStyle w:val="WordsinTable"/>
              <w:spacing w:before="240" w:after="0"/>
              <w:jc w:val="center"/>
            </w:pPr>
            <w:r>
              <w:t>2021/11</w:t>
            </w:r>
          </w:p>
        </w:tc>
        <w:tc>
          <w:tcPr>
            <w:tcW w:w="624" w:type="dxa"/>
            <w:vAlign w:val="bottom"/>
          </w:tcPr>
          <w:p w14:paraId="5C4DF9E7"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397.8 (352.1)</w:t>
            </w:r>
          </w:p>
        </w:tc>
        <w:tc>
          <w:tcPr>
            <w:tcW w:w="625" w:type="dxa"/>
            <w:vAlign w:val="center"/>
          </w:tcPr>
          <w:p w14:paraId="3678FF7D"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5AEE3FD1"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011313DD"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408.2 (70.0)</w:t>
            </w:r>
          </w:p>
        </w:tc>
        <w:tc>
          <w:tcPr>
            <w:tcW w:w="625" w:type="dxa"/>
            <w:vAlign w:val="bottom"/>
          </w:tcPr>
          <w:p w14:paraId="53EDBE14"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433.0 (74.2)</w:t>
            </w:r>
          </w:p>
        </w:tc>
        <w:tc>
          <w:tcPr>
            <w:tcW w:w="625" w:type="dxa"/>
            <w:shd w:val="clear" w:color="auto" w:fill="E7E6E6" w:themeFill="background2"/>
            <w:vAlign w:val="bottom"/>
          </w:tcPr>
          <w:p w14:paraId="62A1F954"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914.5 (40.8)</w:t>
            </w:r>
          </w:p>
        </w:tc>
        <w:tc>
          <w:tcPr>
            <w:tcW w:w="625" w:type="dxa"/>
            <w:vAlign w:val="bottom"/>
          </w:tcPr>
          <w:p w14:paraId="7AE6FEAD"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409.3 (41.1)</w:t>
            </w:r>
          </w:p>
        </w:tc>
        <w:tc>
          <w:tcPr>
            <w:tcW w:w="625" w:type="dxa"/>
            <w:vAlign w:val="bottom"/>
          </w:tcPr>
          <w:p w14:paraId="0AC53A06"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543.7 (59.3)</w:t>
            </w:r>
          </w:p>
        </w:tc>
        <w:tc>
          <w:tcPr>
            <w:tcW w:w="625" w:type="dxa"/>
            <w:vAlign w:val="bottom"/>
          </w:tcPr>
          <w:p w14:paraId="4B4F9F5E"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617.1 (132.3)</w:t>
            </w:r>
          </w:p>
        </w:tc>
        <w:tc>
          <w:tcPr>
            <w:tcW w:w="625" w:type="dxa"/>
            <w:shd w:val="clear" w:color="auto" w:fill="E7E6E6" w:themeFill="background2"/>
            <w:vAlign w:val="bottom"/>
          </w:tcPr>
          <w:p w14:paraId="48A1B2EA"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766.3 (107.8)</w:t>
            </w:r>
          </w:p>
        </w:tc>
        <w:tc>
          <w:tcPr>
            <w:tcW w:w="625" w:type="dxa"/>
            <w:shd w:val="clear" w:color="auto" w:fill="E7E6E6" w:themeFill="background2"/>
            <w:vAlign w:val="bottom"/>
          </w:tcPr>
          <w:p w14:paraId="7E5985B5"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1063.2 (57.1)</w:t>
            </w:r>
          </w:p>
        </w:tc>
        <w:tc>
          <w:tcPr>
            <w:tcW w:w="625" w:type="dxa"/>
            <w:tcBorders>
              <w:right w:val="nil"/>
            </w:tcBorders>
            <w:vAlign w:val="bottom"/>
          </w:tcPr>
          <w:p w14:paraId="4B6B74A1"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449.2 (133.0)</w:t>
            </w:r>
          </w:p>
        </w:tc>
      </w:tr>
      <w:tr w:rsidR="00FA0C42" w14:paraId="0E13E0DA" w14:textId="77777777" w:rsidTr="00BA323B">
        <w:trPr>
          <w:trHeight w:val="361"/>
        </w:trPr>
        <w:tc>
          <w:tcPr>
            <w:tcW w:w="715" w:type="dxa"/>
            <w:vMerge/>
            <w:tcBorders>
              <w:left w:val="nil"/>
            </w:tcBorders>
            <w:vAlign w:val="center"/>
          </w:tcPr>
          <w:p w14:paraId="0ADA62E2" w14:textId="77777777" w:rsidR="00FA0C42" w:rsidRDefault="00FA0C42" w:rsidP="00BA323B">
            <w:pPr>
              <w:pStyle w:val="WordsinTable"/>
              <w:spacing w:before="240" w:after="0"/>
              <w:jc w:val="center"/>
            </w:pPr>
          </w:p>
        </w:tc>
        <w:tc>
          <w:tcPr>
            <w:tcW w:w="720" w:type="dxa"/>
            <w:vAlign w:val="center"/>
          </w:tcPr>
          <w:p w14:paraId="77103278" w14:textId="77777777" w:rsidR="00FA0C42" w:rsidRDefault="00FA0C42" w:rsidP="00BA323B">
            <w:pPr>
              <w:pStyle w:val="WordsinTable"/>
              <w:spacing w:before="240" w:after="0"/>
              <w:jc w:val="center"/>
            </w:pPr>
            <w:r>
              <w:t>2021/12</w:t>
            </w:r>
          </w:p>
        </w:tc>
        <w:tc>
          <w:tcPr>
            <w:tcW w:w="624" w:type="dxa"/>
            <w:vAlign w:val="bottom"/>
          </w:tcPr>
          <w:p w14:paraId="436D128A"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377.9 (356.6)</w:t>
            </w:r>
          </w:p>
        </w:tc>
        <w:tc>
          <w:tcPr>
            <w:tcW w:w="625" w:type="dxa"/>
            <w:vAlign w:val="center"/>
          </w:tcPr>
          <w:p w14:paraId="4A6D162B"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55F847E3"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30EAA842"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350.4 (73.7)</w:t>
            </w:r>
          </w:p>
        </w:tc>
        <w:tc>
          <w:tcPr>
            <w:tcW w:w="625" w:type="dxa"/>
            <w:vAlign w:val="bottom"/>
          </w:tcPr>
          <w:p w14:paraId="3545A8D2"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365.5 (72.9)</w:t>
            </w:r>
          </w:p>
        </w:tc>
        <w:tc>
          <w:tcPr>
            <w:tcW w:w="625" w:type="dxa"/>
            <w:shd w:val="clear" w:color="auto" w:fill="E7E6E6" w:themeFill="background2"/>
            <w:vAlign w:val="bottom"/>
          </w:tcPr>
          <w:p w14:paraId="4C6A46A5"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795.8 (41.5)</w:t>
            </w:r>
          </w:p>
        </w:tc>
        <w:tc>
          <w:tcPr>
            <w:tcW w:w="625" w:type="dxa"/>
            <w:vAlign w:val="bottom"/>
          </w:tcPr>
          <w:p w14:paraId="24251749"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348.4 (41.4)</w:t>
            </w:r>
          </w:p>
        </w:tc>
        <w:tc>
          <w:tcPr>
            <w:tcW w:w="625" w:type="dxa"/>
            <w:vAlign w:val="bottom"/>
          </w:tcPr>
          <w:p w14:paraId="3DFB2236"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582.8 (59.7)</w:t>
            </w:r>
          </w:p>
        </w:tc>
        <w:tc>
          <w:tcPr>
            <w:tcW w:w="625" w:type="dxa"/>
            <w:vAlign w:val="bottom"/>
          </w:tcPr>
          <w:p w14:paraId="665C5186"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579.7 (137.3)</w:t>
            </w:r>
          </w:p>
        </w:tc>
        <w:tc>
          <w:tcPr>
            <w:tcW w:w="625" w:type="dxa"/>
            <w:shd w:val="clear" w:color="auto" w:fill="E7E6E6" w:themeFill="background2"/>
            <w:vAlign w:val="bottom"/>
          </w:tcPr>
          <w:p w14:paraId="7EB06EB2"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725.1 (108.1)</w:t>
            </w:r>
          </w:p>
        </w:tc>
        <w:tc>
          <w:tcPr>
            <w:tcW w:w="625" w:type="dxa"/>
            <w:shd w:val="clear" w:color="auto" w:fill="E7E6E6" w:themeFill="background2"/>
            <w:vAlign w:val="bottom"/>
          </w:tcPr>
          <w:p w14:paraId="5193ADE1"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1028.8 (58.6)</w:t>
            </w:r>
          </w:p>
        </w:tc>
        <w:tc>
          <w:tcPr>
            <w:tcW w:w="625" w:type="dxa"/>
            <w:tcBorders>
              <w:right w:val="nil"/>
            </w:tcBorders>
            <w:vAlign w:val="bottom"/>
          </w:tcPr>
          <w:p w14:paraId="29827D76" w14:textId="77777777" w:rsidR="00FA0C42" w:rsidRPr="007F1B60" w:rsidRDefault="00FA0C42" w:rsidP="00BA323B">
            <w:pPr>
              <w:pStyle w:val="WordsinTable"/>
              <w:spacing w:before="240" w:after="0"/>
              <w:jc w:val="center"/>
              <w:rPr>
                <w:rFonts w:cs="Times New Roman"/>
                <w:sz w:val="14"/>
                <w:szCs w:val="14"/>
              </w:rPr>
            </w:pPr>
            <w:r w:rsidRPr="00A35993">
              <w:rPr>
                <w:rFonts w:cs="Times New Roman"/>
                <w:sz w:val="14"/>
                <w:szCs w:val="14"/>
              </w:rPr>
              <w:t>431.0 (133.6)</w:t>
            </w:r>
          </w:p>
        </w:tc>
      </w:tr>
    </w:tbl>
    <w:p w14:paraId="2BA5BB87" w14:textId="77777777" w:rsidR="00FA0C42" w:rsidRDefault="00FA0C42" w:rsidP="00E864DE">
      <w:pPr>
        <w:spacing w:line="240" w:lineRule="auto"/>
        <w:ind w:firstLine="0"/>
        <w:rPr>
          <w:sz w:val="18"/>
          <w:szCs w:val="18"/>
        </w:rPr>
      </w:pPr>
      <w:r w:rsidRPr="004C4443">
        <w:rPr>
          <w:sz w:val="18"/>
          <w:szCs w:val="18"/>
        </w:rPr>
        <w:t xml:space="preserve">* </w:t>
      </w:r>
      <w:proofErr w:type="spellStart"/>
      <w:r w:rsidRPr="004C4443">
        <w:rPr>
          <w:sz w:val="18"/>
          <w:szCs w:val="18"/>
        </w:rPr>
        <w:t>Relig</w:t>
      </w:r>
      <w:proofErr w:type="spellEnd"/>
      <w:r w:rsidRPr="004C4443">
        <w:rPr>
          <w:sz w:val="18"/>
          <w:szCs w:val="18"/>
        </w:rPr>
        <w:t xml:space="preserve"> Act: Religious activity, Visit F/R: visiting friends or relatives</w:t>
      </w:r>
      <w:r>
        <w:rPr>
          <w:sz w:val="18"/>
          <w:szCs w:val="18"/>
        </w:rPr>
        <w:br/>
      </w:r>
      <w:r w:rsidRPr="004C4443">
        <w:rPr>
          <w:sz w:val="18"/>
          <w:szCs w:val="18"/>
        </w:rPr>
        <w:t>* Grey cell: top 3 trip purpose by month</w:t>
      </w:r>
    </w:p>
    <w:p w14:paraId="7F82DE82" w14:textId="77777777" w:rsidR="00FA0C42" w:rsidRDefault="00FA0C42" w:rsidP="00E864DE">
      <w:pPr>
        <w:pStyle w:val="Caption1"/>
        <w:jc w:val="left"/>
      </w:pPr>
      <w:r>
        <w:lastRenderedPageBreak/>
        <w:t>Table 7. W</w:t>
      </w:r>
      <w:r w:rsidRPr="00A15B5F">
        <w:t>eek</w:t>
      </w:r>
      <w:r>
        <w:t>end</w:t>
      </w:r>
      <w:r w:rsidRPr="00A15B5F">
        <w:t xml:space="preserve"> </w:t>
      </w:r>
      <w:r>
        <w:t>travels by Age Group</w:t>
      </w:r>
    </w:p>
    <w:p w14:paraId="48314DAB" w14:textId="77777777" w:rsidR="00E864DE" w:rsidRDefault="00E864DE" w:rsidP="00E864DE">
      <w:pPr>
        <w:pStyle w:val="Caption1"/>
        <w:jc w:val="left"/>
      </w:pPr>
    </w:p>
    <w:tbl>
      <w:tblPr>
        <w:tblStyle w:val="TableGrid"/>
        <w:tblW w:w="0" w:type="auto"/>
        <w:tblLayout w:type="fixed"/>
        <w:tblCellMar>
          <w:left w:w="14" w:type="dxa"/>
          <w:right w:w="14" w:type="dxa"/>
        </w:tblCellMar>
        <w:tblLook w:val="04A0" w:firstRow="1" w:lastRow="0" w:firstColumn="1" w:lastColumn="0" w:noHBand="0" w:noVBand="1"/>
      </w:tblPr>
      <w:tblGrid>
        <w:gridCol w:w="715"/>
        <w:gridCol w:w="720"/>
        <w:gridCol w:w="624"/>
        <w:gridCol w:w="625"/>
        <w:gridCol w:w="625"/>
        <w:gridCol w:w="625"/>
        <w:gridCol w:w="625"/>
        <w:gridCol w:w="625"/>
        <w:gridCol w:w="625"/>
        <w:gridCol w:w="625"/>
        <w:gridCol w:w="625"/>
        <w:gridCol w:w="625"/>
        <w:gridCol w:w="625"/>
        <w:gridCol w:w="625"/>
      </w:tblGrid>
      <w:tr w:rsidR="00FA0C42" w14:paraId="646FB456" w14:textId="77777777" w:rsidTr="00BA323B">
        <w:trPr>
          <w:trHeight w:val="278"/>
        </w:trPr>
        <w:tc>
          <w:tcPr>
            <w:tcW w:w="715" w:type="dxa"/>
            <w:vMerge w:val="restart"/>
            <w:tcBorders>
              <w:left w:val="nil"/>
            </w:tcBorders>
            <w:vAlign w:val="center"/>
          </w:tcPr>
          <w:p w14:paraId="5A9F2C71" w14:textId="77777777" w:rsidR="00FA0C42" w:rsidRPr="00A66550" w:rsidRDefault="00FA0C42" w:rsidP="00BA323B">
            <w:pPr>
              <w:pStyle w:val="WordsinTable"/>
              <w:jc w:val="center"/>
              <w:rPr>
                <w:sz w:val="16"/>
                <w:szCs w:val="16"/>
              </w:rPr>
            </w:pPr>
            <w:r w:rsidRPr="00A66550">
              <w:rPr>
                <w:sz w:val="16"/>
                <w:szCs w:val="16"/>
              </w:rPr>
              <w:t>Age Group</w:t>
            </w:r>
          </w:p>
        </w:tc>
        <w:tc>
          <w:tcPr>
            <w:tcW w:w="720" w:type="dxa"/>
            <w:vMerge w:val="restart"/>
            <w:vAlign w:val="center"/>
          </w:tcPr>
          <w:p w14:paraId="2778D7C6" w14:textId="77777777" w:rsidR="00FA0C42" w:rsidRPr="00A66550" w:rsidRDefault="00FA0C42" w:rsidP="00BA323B">
            <w:pPr>
              <w:pStyle w:val="WordsinTable"/>
              <w:jc w:val="center"/>
              <w:rPr>
                <w:sz w:val="16"/>
                <w:szCs w:val="16"/>
              </w:rPr>
            </w:pPr>
            <w:r w:rsidRPr="00A66550">
              <w:rPr>
                <w:sz w:val="16"/>
                <w:szCs w:val="16"/>
              </w:rPr>
              <w:t>Date</w:t>
            </w:r>
          </w:p>
        </w:tc>
        <w:tc>
          <w:tcPr>
            <w:tcW w:w="7499" w:type="dxa"/>
            <w:gridSpan w:val="12"/>
            <w:tcBorders>
              <w:right w:val="nil"/>
            </w:tcBorders>
            <w:vAlign w:val="center"/>
          </w:tcPr>
          <w:p w14:paraId="61FA8FE8" w14:textId="77777777" w:rsidR="00FA0C42" w:rsidRPr="00A66550" w:rsidRDefault="00FA0C42" w:rsidP="00BA323B">
            <w:pPr>
              <w:pStyle w:val="WordsinTable"/>
              <w:spacing w:after="0"/>
              <w:jc w:val="center"/>
              <w:rPr>
                <w:sz w:val="16"/>
                <w:szCs w:val="16"/>
              </w:rPr>
            </w:pPr>
            <w:r w:rsidRPr="006A6D53">
              <w:rPr>
                <w:szCs w:val="18"/>
              </w:rPr>
              <w:t># Travels (average dwell time)</w:t>
            </w:r>
          </w:p>
        </w:tc>
      </w:tr>
      <w:tr w:rsidR="00FA0C42" w14:paraId="69477E8A" w14:textId="77777777" w:rsidTr="00BA323B">
        <w:trPr>
          <w:trHeight w:val="363"/>
        </w:trPr>
        <w:tc>
          <w:tcPr>
            <w:tcW w:w="715" w:type="dxa"/>
            <w:vMerge/>
            <w:tcBorders>
              <w:left w:val="nil"/>
              <w:bottom w:val="double" w:sz="4" w:space="0" w:color="auto"/>
            </w:tcBorders>
            <w:vAlign w:val="center"/>
          </w:tcPr>
          <w:p w14:paraId="2C662727" w14:textId="77777777" w:rsidR="00FA0C42" w:rsidRPr="00A66550" w:rsidRDefault="00FA0C42" w:rsidP="00BA323B">
            <w:pPr>
              <w:pStyle w:val="WordsinTable"/>
              <w:jc w:val="center"/>
              <w:rPr>
                <w:sz w:val="16"/>
                <w:szCs w:val="16"/>
              </w:rPr>
            </w:pPr>
          </w:p>
        </w:tc>
        <w:tc>
          <w:tcPr>
            <w:tcW w:w="720" w:type="dxa"/>
            <w:vMerge/>
            <w:tcBorders>
              <w:bottom w:val="double" w:sz="4" w:space="0" w:color="auto"/>
            </w:tcBorders>
            <w:vAlign w:val="center"/>
          </w:tcPr>
          <w:p w14:paraId="65F8C9D3" w14:textId="77777777" w:rsidR="00FA0C42" w:rsidRPr="00A66550" w:rsidRDefault="00FA0C42" w:rsidP="00BA323B">
            <w:pPr>
              <w:pStyle w:val="WordsinTable"/>
              <w:jc w:val="center"/>
              <w:rPr>
                <w:sz w:val="16"/>
                <w:szCs w:val="16"/>
              </w:rPr>
            </w:pPr>
          </w:p>
        </w:tc>
        <w:tc>
          <w:tcPr>
            <w:tcW w:w="624" w:type="dxa"/>
            <w:tcBorders>
              <w:bottom w:val="double" w:sz="4" w:space="0" w:color="auto"/>
            </w:tcBorders>
            <w:vAlign w:val="center"/>
          </w:tcPr>
          <w:p w14:paraId="14638882" w14:textId="77777777" w:rsidR="00FA0C42" w:rsidRPr="00A66550" w:rsidRDefault="00FA0C42" w:rsidP="00BA323B">
            <w:pPr>
              <w:pStyle w:val="WordsinTable"/>
              <w:jc w:val="center"/>
              <w:rPr>
                <w:sz w:val="16"/>
                <w:szCs w:val="16"/>
              </w:rPr>
            </w:pPr>
            <w:r w:rsidRPr="00A66550">
              <w:rPr>
                <w:sz w:val="16"/>
                <w:szCs w:val="16"/>
              </w:rPr>
              <w:t>Work</w:t>
            </w:r>
          </w:p>
        </w:tc>
        <w:tc>
          <w:tcPr>
            <w:tcW w:w="625" w:type="dxa"/>
            <w:tcBorders>
              <w:bottom w:val="double" w:sz="4" w:space="0" w:color="auto"/>
            </w:tcBorders>
            <w:vAlign w:val="center"/>
          </w:tcPr>
          <w:p w14:paraId="4978A96F" w14:textId="77777777" w:rsidR="00FA0C42" w:rsidRPr="00A66550" w:rsidRDefault="00FA0C42" w:rsidP="00BA323B">
            <w:pPr>
              <w:pStyle w:val="WordsinTable"/>
              <w:jc w:val="center"/>
              <w:rPr>
                <w:sz w:val="16"/>
                <w:szCs w:val="16"/>
              </w:rPr>
            </w:pPr>
            <w:r w:rsidRPr="00A66550">
              <w:rPr>
                <w:sz w:val="16"/>
                <w:szCs w:val="16"/>
              </w:rPr>
              <w:t>School</w:t>
            </w:r>
          </w:p>
        </w:tc>
        <w:tc>
          <w:tcPr>
            <w:tcW w:w="625" w:type="dxa"/>
            <w:tcBorders>
              <w:bottom w:val="double" w:sz="4" w:space="0" w:color="auto"/>
            </w:tcBorders>
            <w:vAlign w:val="center"/>
          </w:tcPr>
          <w:p w14:paraId="3508E8BB" w14:textId="77777777" w:rsidR="00FA0C42" w:rsidRPr="00A66550" w:rsidRDefault="00FA0C42" w:rsidP="00BA323B">
            <w:pPr>
              <w:pStyle w:val="WordsinTable"/>
              <w:jc w:val="center"/>
              <w:rPr>
                <w:sz w:val="16"/>
                <w:szCs w:val="16"/>
              </w:rPr>
            </w:pPr>
            <w:r w:rsidRPr="00A66550">
              <w:rPr>
                <w:sz w:val="16"/>
                <w:szCs w:val="16"/>
              </w:rPr>
              <w:t>Univ/</w:t>
            </w:r>
          </w:p>
          <w:p w14:paraId="31D52CDE" w14:textId="77777777" w:rsidR="00FA0C42" w:rsidRPr="00A66550" w:rsidRDefault="00FA0C42" w:rsidP="00BA323B">
            <w:pPr>
              <w:pStyle w:val="WordsinTable"/>
              <w:jc w:val="center"/>
              <w:rPr>
                <w:sz w:val="16"/>
                <w:szCs w:val="16"/>
              </w:rPr>
            </w:pPr>
            <w:r w:rsidRPr="00A66550">
              <w:rPr>
                <w:sz w:val="16"/>
                <w:szCs w:val="16"/>
              </w:rPr>
              <w:t>College</w:t>
            </w:r>
          </w:p>
        </w:tc>
        <w:tc>
          <w:tcPr>
            <w:tcW w:w="625" w:type="dxa"/>
            <w:tcBorders>
              <w:bottom w:val="double" w:sz="4" w:space="0" w:color="auto"/>
            </w:tcBorders>
            <w:vAlign w:val="center"/>
          </w:tcPr>
          <w:p w14:paraId="5A271FCE" w14:textId="77777777" w:rsidR="00FA0C42" w:rsidRPr="00A66550" w:rsidRDefault="00FA0C42" w:rsidP="00BA323B">
            <w:pPr>
              <w:pStyle w:val="WordsinTable"/>
              <w:jc w:val="center"/>
              <w:rPr>
                <w:sz w:val="16"/>
                <w:szCs w:val="16"/>
              </w:rPr>
            </w:pPr>
            <w:r w:rsidRPr="00A66550">
              <w:rPr>
                <w:sz w:val="16"/>
                <w:szCs w:val="16"/>
              </w:rPr>
              <w:t>Daycare</w:t>
            </w:r>
          </w:p>
        </w:tc>
        <w:tc>
          <w:tcPr>
            <w:tcW w:w="625" w:type="dxa"/>
            <w:tcBorders>
              <w:bottom w:val="double" w:sz="4" w:space="0" w:color="auto"/>
            </w:tcBorders>
            <w:vAlign w:val="center"/>
          </w:tcPr>
          <w:p w14:paraId="29FC15E7" w14:textId="77777777" w:rsidR="00FA0C42" w:rsidRPr="00A66550" w:rsidRDefault="00FA0C42" w:rsidP="00BA323B">
            <w:pPr>
              <w:pStyle w:val="WordsinTable"/>
              <w:jc w:val="center"/>
              <w:rPr>
                <w:sz w:val="16"/>
                <w:szCs w:val="16"/>
              </w:rPr>
            </w:pPr>
            <w:proofErr w:type="spellStart"/>
            <w:r w:rsidRPr="00A66550">
              <w:rPr>
                <w:sz w:val="16"/>
                <w:szCs w:val="16"/>
              </w:rPr>
              <w:t>Relig</w:t>
            </w:r>
            <w:proofErr w:type="spellEnd"/>
            <w:r w:rsidRPr="00A66550">
              <w:rPr>
                <w:sz w:val="16"/>
                <w:szCs w:val="16"/>
              </w:rPr>
              <w:t xml:space="preserve"> Act</w:t>
            </w:r>
          </w:p>
        </w:tc>
        <w:tc>
          <w:tcPr>
            <w:tcW w:w="625" w:type="dxa"/>
            <w:tcBorders>
              <w:bottom w:val="double" w:sz="4" w:space="0" w:color="auto"/>
            </w:tcBorders>
            <w:vAlign w:val="center"/>
          </w:tcPr>
          <w:p w14:paraId="46E10041" w14:textId="77777777" w:rsidR="00FA0C42" w:rsidRPr="00A66550" w:rsidRDefault="00FA0C42" w:rsidP="00BA323B">
            <w:pPr>
              <w:pStyle w:val="WordsinTable"/>
              <w:jc w:val="center"/>
              <w:rPr>
                <w:sz w:val="16"/>
                <w:szCs w:val="16"/>
              </w:rPr>
            </w:pPr>
            <w:r w:rsidRPr="00A66550">
              <w:rPr>
                <w:sz w:val="16"/>
                <w:szCs w:val="16"/>
              </w:rPr>
              <w:t>Large Shop</w:t>
            </w:r>
          </w:p>
        </w:tc>
        <w:tc>
          <w:tcPr>
            <w:tcW w:w="625" w:type="dxa"/>
            <w:tcBorders>
              <w:bottom w:val="double" w:sz="4" w:space="0" w:color="auto"/>
            </w:tcBorders>
            <w:vAlign w:val="center"/>
          </w:tcPr>
          <w:p w14:paraId="40D3A670" w14:textId="77777777" w:rsidR="00FA0C42" w:rsidRPr="00A66550" w:rsidRDefault="00FA0C42" w:rsidP="00BA323B">
            <w:pPr>
              <w:pStyle w:val="WordsinTable"/>
              <w:jc w:val="center"/>
              <w:rPr>
                <w:sz w:val="16"/>
                <w:szCs w:val="16"/>
              </w:rPr>
            </w:pPr>
            <w:r w:rsidRPr="00A66550">
              <w:rPr>
                <w:sz w:val="16"/>
                <w:szCs w:val="16"/>
              </w:rPr>
              <w:t>Daily Grocery</w:t>
            </w:r>
          </w:p>
        </w:tc>
        <w:tc>
          <w:tcPr>
            <w:tcW w:w="625" w:type="dxa"/>
            <w:tcBorders>
              <w:bottom w:val="double" w:sz="4" w:space="0" w:color="auto"/>
            </w:tcBorders>
            <w:vAlign w:val="center"/>
          </w:tcPr>
          <w:p w14:paraId="12A4F4F3" w14:textId="77777777" w:rsidR="00FA0C42" w:rsidRPr="00A66550" w:rsidRDefault="00FA0C42" w:rsidP="00BA323B">
            <w:pPr>
              <w:pStyle w:val="WordsinTable"/>
              <w:jc w:val="center"/>
              <w:rPr>
                <w:sz w:val="16"/>
                <w:szCs w:val="16"/>
              </w:rPr>
            </w:pPr>
            <w:r w:rsidRPr="00A66550">
              <w:rPr>
                <w:sz w:val="16"/>
                <w:szCs w:val="16"/>
              </w:rPr>
              <w:t>Meals</w:t>
            </w:r>
          </w:p>
        </w:tc>
        <w:tc>
          <w:tcPr>
            <w:tcW w:w="625" w:type="dxa"/>
            <w:tcBorders>
              <w:bottom w:val="double" w:sz="4" w:space="0" w:color="auto"/>
            </w:tcBorders>
            <w:vAlign w:val="center"/>
          </w:tcPr>
          <w:p w14:paraId="5D55D515" w14:textId="77777777" w:rsidR="00FA0C42" w:rsidRPr="00A66550" w:rsidRDefault="00FA0C42" w:rsidP="00BA323B">
            <w:pPr>
              <w:pStyle w:val="WordsinTable"/>
              <w:jc w:val="center"/>
              <w:rPr>
                <w:sz w:val="16"/>
                <w:szCs w:val="16"/>
              </w:rPr>
            </w:pPr>
            <w:r w:rsidRPr="00A66550">
              <w:rPr>
                <w:sz w:val="16"/>
                <w:szCs w:val="16"/>
              </w:rPr>
              <w:t>Visit F/R</w:t>
            </w:r>
          </w:p>
        </w:tc>
        <w:tc>
          <w:tcPr>
            <w:tcW w:w="625" w:type="dxa"/>
            <w:tcBorders>
              <w:bottom w:val="double" w:sz="4" w:space="0" w:color="auto"/>
            </w:tcBorders>
            <w:vAlign w:val="center"/>
          </w:tcPr>
          <w:p w14:paraId="40DC796B" w14:textId="77777777" w:rsidR="00FA0C42" w:rsidRPr="00A66550" w:rsidRDefault="00FA0C42" w:rsidP="00BA323B">
            <w:pPr>
              <w:pStyle w:val="WordsinTable"/>
              <w:jc w:val="center"/>
              <w:rPr>
                <w:sz w:val="16"/>
                <w:szCs w:val="16"/>
              </w:rPr>
            </w:pPr>
            <w:proofErr w:type="spellStart"/>
            <w:r w:rsidRPr="00A66550">
              <w:rPr>
                <w:sz w:val="16"/>
                <w:szCs w:val="16"/>
              </w:rPr>
              <w:t>Recre</w:t>
            </w:r>
            <w:proofErr w:type="spellEnd"/>
            <w:r w:rsidRPr="00A66550">
              <w:rPr>
                <w:sz w:val="16"/>
                <w:szCs w:val="16"/>
              </w:rPr>
              <w:t>/</w:t>
            </w:r>
          </w:p>
          <w:p w14:paraId="652AE233" w14:textId="77777777" w:rsidR="00FA0C42" w:rsidRPr="00A66550" w:rsidRDefault="00FA0C42" w:rsidP="00BA323B">
            <w:pPr>
              <w:pStyle w:val="WordsinTable"/>
              <w:jc w:val="center"/>
              <w:rPr>
                <w:sz w:val="16"/>
                <w:szCs w:val="16"/>
              </w:rPr>
            </w:pPr>
            <w:r w:rsidRPr="00A66550">
              <w:rPr>
                <w:sz w:val="16"/>
                <w:szCs w:val="16"/>
              </w:rPr>
              <w:t>Leisure</w:t>
            </w:r>
          </w:p>
        </w:tc>
        <w:tc>
          <w:tcPr>
            <w:tcW w:w="625" w:type="dxa"/>
            <w:tcBorders>
              <w:bottom w:val="double" w:sz="4" w:space="0" w:color="auto"/>
            </w:tcBorders>
            <w:vAlign w:val="center"/>
          </w:tcPr>
          <w:p w14:paraId="3934A0AF" w14:textId="77777777" w:rsidR="00FA0C42" w:rsidRPr="00A66550" w:rsidRDefault="00FA0C42" w:rsidP="00BA323B">
            <w:pPr>
              <w:pStyle w:val="WordsinTable"/>
              <w:jc w:val="center"/>
              <w:rPr>
                <w:sz w:val="16"/>
                <w:szCs w:val="16"/>
              </w:rPr>
            </w:pPr>
            <w:r w:rsidRPr="00A66550">
              <w:rPr>
                <w:sz w:val="16"/>
                <w:szCs w:val="16"/>
              </w:rPr>
              <w:t>Service trips</w:t>
            </w:r>
          </w:p>
        </w:tc>
        <w:tc>
          <w:tcPr>
            <w:tcW w:w="625" w:type="dxa"/>
            <w:tcBorders>
              <w:bottom w:val="double" w:sz="4" w:space="0" w:color="auto"/>
              <w:right w:val="nil"/>
            </w:tcBorders>
            <w:vAlign w:val="center"/>
          </w:tcPr>
          <w:p w14:paraId="33053177" w14:textId="77777777" w:rsidR="00FA0C42" w:rsidRPr="00A66550" w:rsidRDefault="00FA0C42" w:rsidP="00BA323B">
            <w:pPr>
              <w:pStyle w:val="WordsinTable"/>
              <w:jc w:val="center"/>
              <w:rPr>
                <w:sz w:val="16"/>
                <w:szCs w:val="16"/>
              </w:rPr>
            </w:pPr>
            <w:r w:rsidRPr="00A66550">
              <w:rPr>
                <w:sz w:val="16"/>
                <w:szCs w:val="16"/>
              </w:rPr>
              <w:t>Others</w:t>
            </w:r>
          </w:p>
        </w:tc>
      </w:tr>
      <w:tr w:rsidR="00FA0C42" w14:paraId="77E86093" w14:textId="77777777" w:rsidTr="00BA323B">
        <w:trPr>
          <w:trHeight w:val="216"/>
        </w:trPr>
        <w:tc>
          <w:tcPr>
            <w:tcW w:w="715" w:type="dxa"/>
            <w:vMerge w:val="restart"/>
            <w:tcBorders>
              <w:top w:val="double" w:sz="4" w:space="0" w:color="auto"/>
              <w:left w:val="nil"/>
            </w:tcBorders>
            <w:vAlign w:val="center"/>
          </w:tcPr>
          <w:p w14:paraId="76CE6BF1" w14:textId="77777777" w:rsidR="00FA0C42" w:rsidRDefault="00FA0C42" w:rsidP="00BA323B">
            <w:pPr>
              <w:pStyle w:val="WordsinTable"/>
              <w:spacing w:before="120" w:after="0" w:line="276" w:lineRule="auto"/>
              <w:jc w:val="center"/>
            </w:pPr>
            <w:r>
              <w:t>Child</w:t>
            </w:r>
          </w:p>
        </w:tc>
        <w:tc>
          <w:tcPr>
            <w:tcW w:w="720" w:type="dxa"/>
            <w:tcBorders>
              <w:top w:val="double" w:sz="4" w:space="0" w:color="auto"/>
            </w:tcBorders>
            <w:vAlign w:val="center"/>
          </w:tcPr>
          <w:p w14:paraId="680FE765" w14:textId="77777777" w:rsidR="00FA0C42" w:rsidRDefault="00FA0C42" w:rsidP="00BA323B">
            <w:pPr>
              <w:pStyle w:val="WordsinTable"/>
              <w:spacing w:before="240" w:after="0"/>
              <w:jc w:val="center"/>
            </w:pPr>
            <w:r>
              <w:t>2020/9</w:t>
            </w:r>
          </w:p>
        </w:tc>
        <w:tc>
          <w:tcPr>
            <w:tcW w:w="624" w:type="dxa"/>
            <w:tcBorders>
              <w:top w:val="double" w:sz="4" w:space="0" w:color="auto"/>
            </w:tcBorders>
            <w:shd w:val="clear" w:color="auto" w:fill="auto"/>
            <w:vAlign w:val="bottom"/>
          </w:tcPr>
          <w:p w14:paraId="452D0ECB"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19.4 (97.8)</w:t>
            </w:r>
          </w:p>
        </w:tc>
        <w:tc>
          <w:tcPr>
            <w:tcW w:w="625" w:type="dxa"/>
            <w:tcBorders>
              <w:top w:val="double" w:sz="4" w:space="0" w:color="auto"/>
            </w:tcBorders>
            <w:shd w:val="clear" w:color="auto" w:fill="auto"/>
            <w:vAlign w:val="bottom"/>
          </w:tcPr>
          <w:p w14:paraId="6C9D5A4F"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245.4 (136.4)</w:t>
            </w:r>
          </w:p>
        </w:tc>
        <w:tc>
          <w:tcPr>
            <w:tcW w:w="625" w:type="dxa"/>
            <w:tcBorders>
              <w:top w:val="double" w:sz="4" w:space="0" w:color="auto"/>
            </w:tcBorders>
            <w:shd w:val="clear" w:color="auto" w:fill="auto"/>
            <w:vAlign w:val="bottom"/>
          </w:tcPr>
          <w:p w14:paraId="6B9E7D5C" w14:textId="77777777" w:rsidR="00FA0C42" w:rsidRPr="00E97077" w:rsidRDefault="00FA0C42" w:rsidP="00BA323B">
            <w:pPr>
              <w:pStyle w:val="WordsinTable"/>
              <w:spacing w:before="240" w:after="0"/>
              <w:jc w:val="center"/>
              <w:rPr>
                <w:rFonts w:cs="Times New Roman"/>
                <w:sz w:val="14"/>
                <w:szCs w:val="14"/>
              </w:rPr>
            </w:pPr>
          </w:p>
        </w:tc>
        <w:tc>
          <w:tcPr>
            <w:tcW w:w="625" w:type="dxa"/>
            <w:tcBorders>
              <w:top w:val="double" w:sz="4" w:space="0" w:color="auto"/>
            </w:tcBorders>
            <w:shd w:val="clear" w:color="auto" w:fill="auto"/>
            <w:vAlign w:val="bottom"/>
          </w:tcPr>
          <w:p w14:paraId="3A3C2B95"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226.7 (139.5)</w:t>
            </w:r>
          </w:p>
        </w:tc>
        <w:tc>
          <w:tcPr>
            <w:tcW w:w="625" w:type="dxa"/>
            <w:tcBorders>
              <w:top w:val="double" w:sz="4" w:space="0" w:color="auto"/>
            </w:tcBorders>
            <w:shd w:val="clear" w:color="auto" w:fill="auto"/>
            <w:vAlign w:val="bottom"/>
          </w:tcPr>
          <w:p w14:paraId="3160C208"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246.5 (133.6)</w:t>
            </w:r>
          </w:p>
        </w:tc>
        <w:tc>
          <w:tcPr>
            <w:tcW w:w="625" w:type="dxa"/>
            <w:tcBorders>
              <w:top w:val="double" w:sz="4" w:space="0" w:color="auto"/>
            </w:tcBorders>
            <w:shd w:val="clear" w:color="auto" w:fill="E7E6E6" w:themeFill="background2"/>
            <w:vAlign w:val="bottom"/>
          </w:tcPr>
          <w:p w14:paraId="68006AA5"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407.1 (50.1)</w:t>
            </w:r>
          </w:p>
        </w:tc>
        <w:tc>
          <w:tcPr>
            <w:tcW w:w="625" w:type="dxa"/>
            <w:tcBorders>
              <w:top w:val="double" w:sz="4" w:space="0" w:color="auto"/>
            </w:tcBorders>
            <w:shd w:val="clear" w:color="auto" w:fill="auto"/>
            <w:vAlign w:val="bottom"/>
          </w:tcPr>
          <w:p w14:paraId="73082F8E"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191.8 (49.6)</w:t>
            </w:r>
          </w:p>
        </w:tc>
        <w:tc>
          <w:tcPr>
            <w:tcW w:w="625" w:type="dxa"/>
            <w:tcBorders>
              <w:top w:val="double" w:sz="4" w:space="0" w:color="auto"/>
            </w:tcBorders>
            <w:shd w:val="clear" w:color="auto" w:fill="auto"/>
            <w:vAlign w:val="bottom"/>
          </w:tcPr>
          <w:p w14:paraId="1C153ED8"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373.2 (51.4)</w:t>
            </w:r>
          </w:p>
        </w:tc>
        <w:tc>
          <w:tcPr>
            <w:tcW w:w="625" w:type="dxa"/>
            <w:tcBorders>
              <w:top w:val="double" w:sz="4" w:space="0" w:color="auto"/>
            </w:tcBorders>
            <w:shd w:val="clear" w:color="auto" w:fill="E7E6E6" w:themeFill="background2"/>
            <w:vAlign w:val="bottom"/>
          </w:tcPr>
          <w:p w14:paraId="76189971"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396.3 (167.4)</w:t>
            </w:r>
          </w:p>
        </w:tc>
        <w:tc>
          <w:tcPr>
            <w:tcW w:w="625" w:type="dxa"/>
            <w:tcBorders>
              <w:top w:val="double" w:sz="4" w:space="0" w:color="auto"/>
            </w:tcBorders>
            <w:shd w:val="clear" w:color="auto" w:fill="E7E6E6" w:themeFill="background2"/>
            <w:vAlign w:val="bottom"/>
          </w:tcPr>
          <w:p w14:paraId="28C36E00"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505.2 (122.4)</w:t>
            </w:r>
          </w:p>
        </w:tc>
        <w:tc>
          <w:tcPr>
            <w:tcW w:w="625" w:type="dxa"/>
            <w:tcBorders>
              <w:top w:val="double" w:sz="4" w:space="0" w:color="auto"/>
            </w:tcBorders>
            <w:shd w:val="clear" w:color="auto" w:fill="auto"/>
            <w:vAlign w:val="bottom"/>
          </w:tcPr>
          <w:p w14:paraId="6C5FC9D8"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266.5 (55.4)</w:t>
            </w:r>
          </w:p>
        </w:tc>
        <w:tc>
          <w:tcPr>
            <w:tcW w:w="625" w:type="dxa"/>
            <w:tcBorders>
              <w:top w:val="double" w:sz="4" w:space="0" w:color="auto"/>
              <w:right w:val="nil"/>
            </w:tcBorders>
            <w:vAlign w:val="bottom"/>
          </w:tcPr>
          <w:p w14:paraId="31CF4720"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196.3 (53.7)</w:t>
            </w:r>
          </w:p>
        </w:tc>
      </w:tr>
      <w:tr w:rsidR="00FA0C42" w14:paraId="46C607EF" w14:textId="77777777" w:rsidTr="00BA323B">
        <w:trPr>
          <w:trHeight w:val="216"/>
        </w:trPr>
        <w:tc>
          <w:tcPr>
            <w:tcW w:w="715" w:type="dxa"/>
            <w:vMerge/>
            <w:tcBorders>
              <w:left w:val="nil"/>
            </w:tcBorders>
            <w:vAlign w:val="center"/>
          </w:tcPr>
          <w:p w14:paraId="28CDF252" w14:textId="77777777" w:rsidR="00FA0C42" w:rsidRDefault="00FA0C42" w:rsidP="00BA323B">
            <w:pPr>
              <w:pStyle w:val="WordsinTable"/>
              <w:spacing w:before="120" w:after="0" w:line="276" w:lineRule="auto"/>
              <w:jc w:val="center"/>
            </w:pPr>
          </w:p>
        </w:tc>
        <w:tc>
          <w:tcPr>
            <w:tcW w:w="720" w:type="dxa"/>
            <w:vAlign w:val="center"/>
          </w:tcPr>
          <w:p w14:paraId="7FD604A2" w14:textId="77777777" w:rsidR="00FA0C42" w:rsidRDefault="00FA0C42" w:rsidP="00BA323B">
            <w:pPr>
              <w:pStyle w:val="WordsinTable"/>
              <w:spacing w:before="240" w:after="0"/>
              <w:jc w:val="center"/>
            </w:pPr>
            <w:r>
              <w:t>2020/10</w:t>
            </w:r>
          </w:p>
        </w:tc>
        <w:tc>
          <w:tcPr>
            <w:tcW w:w="624" w:type="dxa"/>
            <w:shd w:val="clear" w:color="auto" w:fill="auto"/>
            <w:vAlign w:val="bottom"/>
          </w:tcPr>
          <w:p w14:paraId="507CBAAE"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20.4 (90.5)</w:t>
            </w:r>
          </w:p>
        </w:tc>
        <w:tc>
          <w:tcPr>
            <w:tcW w:w="625" w:type="dxa"/>
            <w:shd w:val="clear" w:color="auto" w:fill="auto"/>
            <w:vAlign w:val="bottom"/>
          </w:tcPr>
          <w:p w14:paraId="5C127A8E"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243.8 (136.3)</w:t>
            </w:r>
          </w:p>
        </w:tc>
        <w:tc>
          <w:tcPr>
            <w:tcW w:w="625" w:type="dxa"/>
            <w:shd w:val="clear" w:color="auto" w:fill="auto"/>
            <w:vAlign w:val="bottom"/>
          </w:tcPr>
          <w:p w14:paraId="4BF46F27" w14:textId="77777777" w:rsidR="00FA0C42" w:rsidRPr="00E97077"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7B5915A3"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240.6 (138.3)</w:t>
            </w:r>
          </w:p>
        </w:tc>
        <w:tc>
          <w:tcPr>
            <w:tcW w:w="625" w:type="dxa"/>
            <w:shd w:val="clear" w:color="auto" w:fill="auto"/>
            <w:vAlign w:val="bottom"/>
          </w:tcPr>
          <w:p w14:paraId="23A012B1"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269.9 (132.8)</w:t>
            </w:r>
          </w:p>
        </w:tc>
        <w:tc>
          <w:tcPr>
            <w:tcW w:w="625" w:type="dxa"/>
            <w:shd w:val="clear" w:color="auto" w:fill="E7E6E6" w:themeFill="background2"/>
            <w:vAlign w:val="bottom"/>
          </w:tcPr>
          <w:p w14:paraId="4EF9C92C"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378.6 (50.7)</w:t>
            </w:r>
          </w:p>
        </w:tc>
        <w:tc>
          <w:tcPr>
            <w:tcW w:w="625" w:type="dxa"/>
            <w:shd w:val="clear" w:color="auto" w:fill="auto"/>
            <w:vAlign w:val="bottom"/>
          </w:tcPr>
          <w:p w14:paraId="5FA771A7"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173.3 (51.0)</w:t>
            </w:r>
          </w:p>
        </w:tc>
        <w:tc>
          <w:tcPr>
            <w:tcW w:w="625" w:type="dxa"/>
            <w:shd w:val="clear" w:color="auto" w:fill="auto"/>
            <w:vAlign w:val="bottom"/>
          </w:tcPr>
          <w:p w14:paraId="35BFF740"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372.1 (51.0)</w:t>
            </w:r>
          </w:p>
        </w:tc>
        <w:tc>
          <w:tcPr>
            <w:tcW w:w="625" w:type="dxa"/>
            <w:shd w:val="clear" w:color="auto" w:fill="E7E6E6" w:themeFill="background2"/>
            <w:vAlign w:val="bottom"/>
          </w:tcPr>
          <w:p w14:paraId="207D1517"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400.4 (169.5)</w:t>
            </w:r>
          </w:p>
        </w:tc>
        <w:tc>
          <w:tcPr>
            <w:tcW w:w="625" w:type="dxa"/>
            <w:shd w:val="clear" w:color="auto" w:fill="E7E6E6" w:themeFill="background2"/>
            <w:vAlign w:val="bottom"/>
          </w:tcPr>
          <w:p w14:paraId="799EC7BA"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500.5 (125.6)</w:t>
            </w:r>
          </w:p>
        </w:tc>
        <w:tc>
          <w:tcPr>
            <w:tcW w:w="625" w:type="dxa"/>
            <w:shd w:val="clear" w:color="auto" w:fill="auto"/>
            <w:vAlign w:val="bottom"/>
          </w:tcPr>
          <w:p w14:paraId="5B61297F"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285.3 (58.5)</w:t>
            </w:r>
          </w:p>
        </w:tc>
        <w:tc>
          <w:tcPr>
            <w:tcW w:w="625" w:type="dxa"/>
            <w:tcBorders>
              <w:right w:val="nil"/>
            </w:tcBorders>
            <w:vAlign w:val="bottom"/>
          </w:tcPr>
          <w:p w14:paraId="3981E1F3"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200.4 (55.0)</w:t>
            </w:r>
          </w:p>
        </w:tc>
      </w:tr>
      <w:tr w:rsidR="00FA0C42" w14:paraId="2A60BE38" w14:textId="77777777" w:rsidTr="00BA323B">
        <w:trPr>
          <w:trHeight w:val="216"/>
        </w:trPr>
        <w:tc>
          <w:tcPr>
            <w:tcW w:w="715" w:type="dxa"/>
            <w:vMerge/>
            <w:tcBorders>
              <w:left w:val="nil"/>
            </w:tcBorders>
            <w:vAlign w:val="center"/>
          </w:tcPr>
          <w:p w14:paraId="362B41CD" w14:textId="77777777" w:rsidR="00FA0C42" w:rsidRDefault="00FA0C42" w:rsidP="00BA323B">
            <w:pPr>
              <w:pStyle w:val="WordsinTable"/>
              <w:spacing w:before="120" w:after="0" w:line="276" w:lineRule="auto"/>
              <w:jc w:val="center"/>
            </w:pPr>
          </w:p>
        </w:tc>
        <w:tc>
          <w:tcPr>
            <w:tcW w:w="720" w:type="dxa"/>
            <w:vAlign w:val="center"/>
          </w:tcPr>
          <w:p w14:paraId="3488377B" w14:textId="77777777" w:rsidR="00FA0C42" w:rsidRDefault="00FA0C42" w:rsidP="00BA323B">
            <w:pPr>
              <w:pStyle w:val="WordsinTable"/>
              <w:spacing w:before="240" w:after="0"/>
              <w:jc w:val="center"/>
            </w:pPr>
            <w:r>
              <w:t>2020/11</w:t>
            </w:r>
          </w:p>
        </w:tc>
        <w:tc>
          <w:tcPr>
            <w:tcW w:w="624" w:type="dxa"/>
            <w:shd w:val="clear" w:color="auto" w:fill="auto"/>
            <w:vAlign w:val="bottom"/>
          </w:tcPr>
          <w:p w14:paraId="68C533A3"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22.2 (79.4)</w:t>
            </w:r>
          </w:p>
        </w:tc>
        <w:tc>
          <w:tcPr>
            <w:tcW w:w="625" w:type="dxa"/>
            <w:shd w:val="clear" w:color="auto" w:fill="auto"/>
            <w:vAlign w:val="bottom"/>
          </w:tcPr>
          <w:p w14:paraId="705AD8C4"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280.1 (134.8)</w:t>
            </w:r>
          </w:p>
        </w:tc>
        <w:tc>
          <w:tcPr>
            <w:tcW w:w="625" w:type="dxa"/>
            <w:shd w:val="clear" w:color="auto" w:fill="auto"/>
            <w:vAlign w:val="center"/>
          </w:tcPr>
          <w:p w14:paraId="683ACE43" w14:textId="77777777" w:rsidR="00FA0C42" w:rsidRPr="00E97077"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3307D24F"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266.0 (132.0)</w:t>
            </w:r>
          </w:p>
        </w:tc>
        <w:tc>
          <w:tcPr>
            <w:tcW w:w="625" w:type="dxa"/>
            <w:shd w:val="clear" w:color="auto" w:fill="auto"/>
            <w:vAlign w:val="bottom"/>
          </w:tcPr>
          <w:p w14:paraId="4E1BDEBD"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279.2 (124.7)</w:t>
            </w:r>
          </w:p>
        </w:tc>
        <w:tc>
          <w:tcPr>
            <w:tcW w:w="625" w:type="dxa"/>
            <w:shd w:val="clear" w:color="auto" w:fill="E7E6E6" w:themeFill="background2"/>
            <w:vAlign w:val="bottom"/>
          </w:tcPr>
          <w:p w14:paraId="1E3CE1C9"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408.0 (48.8)</w:t>
            </w:r>
          </w:p>
        </w:tc>
        <w:tc>
          <w:tcPr>
            <w:tcW w:w="625" w:type="dxa"/>
            <w:shd w:val="clear" w:color="auto" w:fill="auto"/>
            <w:vAlign w:val="bottom"/>
          </w:tcPr>
          <w:p w14:paraId="20AEAFCB"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185.6 (48.4)</w:t>
            </w:r>
          </w:p>
        </w:tc>
        <w:tc>
          <w:tcPr>
            <w:tcW w:w="625" w:type="dxa"/>
            <w:shd w:val="clear" w:color="auto" w:fill="auto"/>
            <w:vAlign w:val="bottom"/>
          </w:tcPr>
          <w:p w14:paraId="689AB511"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386.8 (49.6)</w:t>
            </w:r>
          </w:p>
        </w:tc>
        <w:tc>
          <w:tcPr>
            <w:tcW w:w="625" w:type="dxa"/>
            <w:shd w:val="clear" w:color="auto" w:fill="E7E6E6" w:themeFill="background2"/>
            <w:vAlign w:val="bottom"/>
          </w:tcPr>
          <w:p w14:paraId="12214178"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427.5 (162.2)</w:t>
            </w:r>
          </w:p>
        </w:tc>
        <w:tc>
          <w:tcPr>
            <w:tcW w:w="625" w:type="dxa"/>
            <w:shd w:val="clear" w:color="auto" w:fill="E7E6E6" w:themeFill="background2"/>
            <w:vAlign w:val="bottom"/>
          </w:tcPr>
          <w:p w14:paraId="20D9487A"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547.5 (121.7)</w:t>
            </w:r>
          </w:p>
        </w:tc>
        <w:tc>
          <w:tcPr>
            <w:tcW w:w="625" w:type="dxa"/>
            <w:shd w:val="clear" w:color="auto" w:fill="auto"/>
            <w:vAlign w:val="bottom"/>
          </w:tcPr>
          <w:p w14:paraId="4ABE266B"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281.8 (52.2)</w:t>
            </w:r>
          </w:p>
        </w:tc>
        <w:tc>
          <w:tcPr>
            <w:tcW w:w="625" w:type="dxa"/>
            <w:tcBorders>
              <w:right w:val="nil"/>
            </w:tcBorders>
            <w:vAlign w:val="bottom"/>
          </w:tcPr>
          <w:p w14:paraId="7BD4B640"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210.3 (49.4)</w:t>
            </w:r>
          </w:p>
        </w:tc>
      </w:tr>
      <w:tr w:rsidR="00FA0C42" w14:paraId="3AA04CE7" w14:textId="77777777" w:rsidTr="00BA323B">
        <w:trPr>
          <w:trHeight w:val="216"/>
        </w:trPr>
        <w:tc>
          <w:tcPr>
            <w:tcW w:w="715" w:type="dxa"/>
            <w:vMerge/>
            <w:tcBorders>
              <w:left w:val="nil"/>
            </w:tcBorders>
            <w:vAlign w:val="center"/>
          </w:tcPr>
          <w:p w14:paraId="5C6E45AE" w14:textId="77777777" w:rsidR="00FA0C42" w:rsidRDefault="00FA0C42" w:rsidP="00BA323B">
            <w:pPr>
              <w:pStyle w:val="WordsinTable"/>
              <w:spacing w:before="120" w:after="0" w:line="276" w:lineRule="auto"/>
              <w:jc w:val="center"/>
            </w:pPr>
          </w:p>
        </w:tc>
        <w:tc>
          <w:tcPr>
            <w:tcW w:w="720" w:type="dxa"/>
            <w:vAlign w:val="center"/>
          </w:tcPr>
          <w:p w14:paraId="0D740E2A" w14:textId="77777777" w:rsidR="00FA0C42" w:rsidRDefault="00FA0C42" w:rsidP="00BA323B">
            <w:pPr>
              <w:pStyle w:val="WordsinTable"/>
              <w:spacing w:before="240" w:after="0"/>
              <w:jc w:val="center"/>
            </w:pPr>
            <w:r>
              <w:t>2021/10</w:t>
            </w:r>
          </w:p>
        </w:tc>
        <w:tc>
          <w:tcPr>
            <w:tcW w:w="624" w:type="dxa"/>
            <w:shd w:val="clear" w:color="auto" w:fill="auto"/>
            <w:vAlign w:val="bottom"/>
          </w:tcPr>
          <w:p w14:paraId="38500E97"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23.7 (80.8)</w:t>
            </w:r>
          </w:p>
        </w:tc>
        <w:tc>
          <w:tcPr>
            <w:tcW w:w="625" w:type="dxa"/>
            <w:shd w:val="clear" w:color="auto" w:fill="auto"/>
            <w:vAlign w:val="bottom"/>
          </w:tcPr>
          <w:p w14:paraId="724C8C92"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204.3 (132.1)</w:t>
            </w:r>
          </w:p>
        </w:tc>
        <w:tc>
          <w:tcPr>
            <w:tcW w:w="625" w:type="dxa"/>
            <w:shd w:val="clear" w:color="auto" w:fill="auto"/>
            <w:vAlign w:val="center"/>
          </w:tcPr>
          <w:p w14:paraId="7DB9B572" w14:textId="77777777" w:rsidR="00FA0C42" w:rsidRPr="00E97077"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5872D2B8"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211.2 (134.4)</w:t>
            </w:r>
          </w:p>
        </w:tc>
        <w:tc>
          <w:tcPr>
            <w:tcW w:w="625" w:type="dxa"/>
            <w:shd w:val="clear" w:color="auto" w:fill="auto"/>
            <w:vAlign w:val="bottom"/>
          </w:tcPr>
          <w:p w14:paraId="480AC3DF"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286.4 (124.2)</w:t>
            </w:r>
          </w:p>
        </w:tc>
        <w:tc>
          <w:tcPr>
            <w:tcW w:w="625" w:type="dxa"/>
            <w:shd w:val="clear" w:color="auto" w:fill="E7E6E6" w:themeFill="background2"/>
            <w:vAlign w:val="bottom"/>
          </w:tcPr>
          <w:p w14:paraId="6009127C"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442.1 (48.3)</w:t>
            </w:r>
          </w:p>
        </w:tc>
        <w:tc>
          <w:tcPr>
            <w:tcW w:w="625" w:type="dxa"/>
            <w:shd w:val="clear" w:color="auto" w:fill="auto"/>
            <w:vAlign w:val="bottom"/>
          </w:tcPr>
          <w:p w14:paraId="5716FC08"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190.6 (48.2)</w:t>
            </w:r>
          </w:p>
        </w:tc>
        <w:tc>
          <w:tcPr>
            <w:tcW w:w="625" w:type="dxa"/>
            <w:shd w:val="clear" w:color="auto" w:fill="auto"/>
            <w:vAlign w:val="bottom"/>
          </w:tcPr>
          <w:p w14:paraId="27CFA8B5"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393.2 (49.1)</w:t>
            </w:r>
          </w:p>
        </w:tc>
        <w:tc>
          <w:tcPr>
            <w:tcW w:w="625" w:type="dxa"/>
            <w:shd w:val="clear" w:color="auto" w:fill="E7E6E6" w:themeFill="background2"/>
            <w:vAlign w:val="bottom"/>
          </w:tcPr>
          <w:p w14:paraId="6487ED83"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557.3 (163.7)</w:t>
            </w:r>
          </w:p>
        </w:tc>
        <w:tc>
          <w:tcPr>
            <w:tcW w:w="625" w:type="dxa"/>
            <w:shd w:val="clear" w:color="auto" w:fill="E7E6E6" w:themeFill="background2"/>
            <w:vAlign w:val="bottom"/>
          </w:tcPr>
          <w:p w14:paraId="4DAF988D"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670.6 (120.8)</w:t>
            </w:r>
          </w:p>
        </w:tc>
        <w:tc>
          <w:tcPr>
            <w:tcW w:w="625" w:type="dxa"/>
            <w:shd w:val="clear" w:color="auto" w:fill="auto"/>
            <w:vAlign w:val="bottom"/>
          </w:tcPr>
          <w:p w14:paraId="647C2A85"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377.4 (51.7)</w:t>
            </w:r>
          </w:p>
        </w:tc>
        <w:tc>
          <w:tcPr>
            <w:tcW w:w="625" w:type="dxa"/>
            <w:tcBorders>
              <w:right w:val="nil"/>
            </w:tcBorders>
            <w:vAlign w:val="bottom"/>
          </w:tcPr>
          <w:p w14:paraId="0A780D3B"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252.3 (49.3)</w:t>
            </w:r>
          </w:p>
        </w:tc>
      </w:tr>
      <w:tr w:rsidR="00FA0C42" w14:paraId="2ED0EF00" w14:textId="77777777" w:rsidTr="00BA323B">
        <w:trPr>
          <w:trHeight w:val="216"/>
        </w:trPr>
        <w:tc>
          <w:tcPr>
            <w:tcW w:w="715" w:type="dxa"/>
            <w:vMerge/>
            <w:tcBorders>
              <w:left w:val="nil"/>
            </w:tcBorders>
            <w:vAlign w:val="center"/>
          </w:tcPr>
          <w:p w14:paraId="32B303CC" w14:textId="77777777" w:rsidR="00FA0C42" w:rsidRDefault="00FA0C42" w:rsidP="00BA323B">
            <w:pPr>
              <w:pStyle w:val="WordsinTable"/>
              <w:spacing w:before="120" w:after="0" w:line="276" w:lineRule="auto"/>
              <w:jc w:val="center"/>
            </w:pPr>
          </w:p>
        </w:tc>
        <w:tc>
          <w:tcPr>
            <w:tcW w:w="720" w:type="dxa"/>
            <w:vAlign w:val="center"/>
          </w:tcPr>
          <w:p w14:paraId="18A586B3" w14:textId="77777777" w:rsidR="00FA0C42" w:rsidRDefault="00FA0C42" w:rsidP="00BA323B">
            <w:pPr>
              <w:pStyle w:val="WordsinTable"/>
              <w:spacing w:before="240" w:after="0"/>
              <w:jc w:val="center"/>
            </w:pPr>
            <w:r>
              <w:t>2021/11</w:t>
            </w:r>
          </w:p>
        </w:tc>
        <w:tc>
          <w:tcPr>
            <w:tcW w:w="624" w:type="dxa"/>
            <w:shd w:val="clear" w:color="auto" w:fill="auto"/>
            <w:vAlign w:val="bottom"/>
          </w:tcPr>
          <w:p w14:paraId="212D2F7C"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19.9 (91.7)</w:t>
            </w:r>
          </w:p>
        </w:tc>
        <w:tc>
          <w:tcPr>
            <w:tcW w:w="625" w:type="dxa"/>
            <w:shd w:val="clear" w:color="auto" w:fill="auto"/>
            <w:vAlign w:val="bottom"/>
          </w:tcPr>
          <w:p w14:paraId="5D837333"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230.4 (140.6)</w:t>
            </w:r>
          </w:p>
        </w:tc>
        <w:tc>
          <w:tcPr>
            <w:tcW w:w="625" w:type="dxa"/>
            <w:shd w:val="clear" w:color="auto" w:fill="auto"/>
            <w:vAlign w:val="bottom"/>
          </w:tcPr>
          <w:p w14:paraId="16E74C7D" w14:textId="77777777" w:rsidR="00FA0C42" w:rsidRPr="00E97077"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426E0C89"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221.0 (142.5)</w:t>
            </w:r>
          </w:p>
        </w:tc>
        <w:tc>
          <w:tcPr>
            <w:tcW w:w="625" w:type="dxa"/>
            <w:shd w:val="clear" w:color="auto" w:fill="auto"/>
            <w:vAlign w:val="bottom"/>
          </w:tcPr>
          <w:p w14:paraId="12E3B54B"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261.4 (139.2)</w:t>
            </w:r>
          </w:p>
        </w:tc>
        <w:tc>
          <w:tcPr>
            <w:tcW w:w="625" w:type="dxa"/>
            <w:shd w:val="clear" w:color="auto" w:fill="E7E6E6" w:themeFill="background2"/>
            <w:vAlign w:val="bottom"/>
          </w:tcPr>
          <w:p w14:paraId="44AEC9B3"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388.3 (51.3)</w:t>
            </w:r>
          </w:p>
        </w:tc>
        <w:tc>
          <w:tcPr>
            <w:tcW w:w="625" w:type="dxa"/>
            <w:shd w:val="clear" w:color="auto" w:fill="auto"/>
            <w:vAlign w:val="bottom"/>
          </w:tcPr>
          <w:p w14:paraId="007CAE80"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180.0 (50.4)</w:t>
            </w:r>
          </w:p>
        </w:tc>
        <w:tc>
          <w:tcPr>
            <w:tcW w:w="625" w:type="dxa"/>
            <w:shd w:val="clear" w:color="auto" w:fill="auto"/>
            <w:vAlign w:val="bottom"/>
          </w:tcPr>
          <w:p w14:paraId="4A3F0924"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348.0 (51.0)</w:t>
            </w:r>
          </w:p>
        </w:tc>
        <w:tc>
          <w:tcPr>
            <w:tcW w:w="625" w:type="dxa"/>
            <w:shd w:val="clear" w:color="auto" w:fill="E7E6E6" w:themeFill="background2"/>
            <w:vAlign w:val="bottom"/>
          </w:tcPr>
          <w:p w14:paraId="6F4E7D19"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466.0 (167.2)</w:t>
            </w:r>
          </w:p>
        </w:tc>
        <w:tc>
          <w:tcPr>
            <w:tcW w:w="625" w:type="dxa"/>
            <w:shd w:val="clear" w:color="auto" w:fill="E7E6E6" w:themeFill="background2"/>
            <w:vAlign w:val="bottom"/>
          </w:tcPr>
          <w:p w14:paraId="31221747"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561.6 (123.8)</w:t>
            </w:r>
          </w:p>
        </w:tc>
        <w:tc>
          <w:tcPr>
            <w:tcW w:w="625" w:type="dxa"/>
            <w:shd w:val="clear" w:color="auto" w:fill="auto"/>
            <w:vAlign w:val="bottom"/>
          </w:tcPr>
          <w:p w14:paraId="03E3C78D"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309.8 (55.5)</w:t>
            </w:r>
          </w:p>
        </w:tc>
        <w:tc>
          <w:tcPr>
            <w:tcW w:w="625" w:type="dxa"/>
            <w:tcBorders>
              <w:right w:val="nil"/>
            </w:tcBorders>
            <w:vAlign w:val="bottom"/>
          </w:tcPr>
          <w:p w14:paraId="546B2E02"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217.1 (52.6)</w:t>
            </w:r>
          </w:p>
        </w:tc>
      </w:tr>
      <w:tr w:rsidR="00FA0C42" w14:paraId="742C0999" w14:textId="77777777" w:rsidTr="00BA323B">
        <w:trPr>
          <w:trHeight w:val="216"/>
        </w:trPr>
        <w:tc>
          <w:tcPr>
            <w:tcW w:w="715" w:type="dxa"/>
            <w:vMerge/>
            <w:tcBorders>
              <w:left w:val="nil"/>
            </w:tcBorders>
            <w:vAlign w:val="center"/>
          </w:tcPr>
          <w:p w14:paraId="206D9889" w14:textId="77777777" w:rsidR="00FA0C42" w:rsidRDefault="00FA0C42" w:rsidP="00BA323B">
            <w:pPr>
              <w:pStyle w:val="WordsinTable"/>
              <w:spacing w:before="120" w:after="0" w:line="276" w:lineRule="auto"/>
              <w:jc w:val="center"/>
            </w:pPr>
          </w:p>
        </w:tc>
        <w:tc>
          <w:tcPr>
            <w:tcW w:w="720" w:type="dxa"/>
            <w:vAlign w:val="center"/>
          </w:tcPr>
          <w:p w14:paraId="278188D4" w14:textId="77777777" w:rsidR="00FA0C42" w:rsidRDefault="00FA0C42" w:rsidP="00BA323B">
            <w:pPr>
              <w:pStyle w:val="WordsinTable"/>
              <w:spacing w:before="240" w:after="0"/>
              <w:jc w:val="center"/>
            </w:pPr>
            <w:r>
              <w:t>2021/12</w:t>
            </w:r>
          </w:p>
        </w:tc>
        <w:tc>
          <w:tcPr>
            <w:tcW w:w="624" w:type="dxa"/>
            <w:shd w:val="clear" w:color="auto" w:fill="auto"/>
            <w:vAlign w:val="bottom"/>
          </w:tcPr>
          <w:p w14:paraId="2F6AE450"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18.0 (106.1)</w:t>
            </w:r>
          </w:p>
        </w:tc>
        <w:tc>
          <w:tcPr>
            <w:tcW w:w="625" w:type="dxa"/>
            <w:shd w:val="clear" w:color="auto" w:fill="auto"/>
            <w:vAlign w:val="bottom"/>
          </w:tcPr>
          <w:p w14:paraId="32C5ACDA"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181.5 (148.8)</w:t>
            </w:r>
          </w:p>
        </w:tc>
        <w:tc>
          <w:tcPr>
            <w:tcW w:w="625" w:type="dxa"/>
            <w:shd w:val="clear" w:color="auto" w:fill="auto"/>
            <w:vAlign w:val="center"/>
          </w:tcPr>
          <w:p w14:paraId="6484EE3A" w14:textId="77777777" w:rsidR="00FA0C42" w:rsidRPr="00E97077"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5AB40867"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176.5 (144.7)</w:t>
            </w:r>
          </w:p>
        </w:tc>
        <w:tc>
          <w:tcPr>
            <w:tcW w:w="625" w:type="dxa"/>
            <w:shd w:val="clear" w:color="auto" w:fill="auto"/>
            <w:vAlign w:val="bottom"/>
          </w:tcPr>
          <w:p w14:paraId="47B32F62"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199.4 (141.2)</w:t>
            </w:r>
          </w:p>
        </w:tc>
        <w:tc>
          <w:tcPr>
            <w:tcW w:w="625" w:type="dxa"/>
            <w:shd w:val="clear" w:color="auto" w:fill="auto"/>
            <w:vAlign w:val="bottom"/>
          </w:tcPr>
          <w:p w14:paraId="402DA5E2"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321.3 (54.4)</w:t>
            </w:r>
          </w:p>
        </w:tc>
        <w:tc>
          <w:tcPr>
            <w:tcW w:w="625" w:type="dxa"/>
            <w:shd w:val="clear" w:color="auto" w:fill="auto"/>
            <w:vAlign w:val="bottom"/>
          </w:tcPr>
          <w:p w14:paraId="32419C6E"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146.2 (53.4)</w:t>
            </w:r>
          </w:p>
        </w:tc>
        <w:tc>
          <w:tcPr>
            <w:tcW w:w="625" w:type="dxa"/>
            <w:shd w:val="clear" w:color="auto" w:fill="E7E6E6" w:themeFill="background2"/>
            <w:vAlign w:val="bottom"/>
          </w:tcPr>
          <w:p w14:paraId="1A1AECD3"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326.7 (51.4)</w:t>
            </w:r>
          </w:p>
        </w:tc>
        <w:tc>
          <w:tcPr>
            <w:tcW w:w="625" w:type="dxa"/>
            <w:shd w:val="clear" w:color="auto" w:fill="E7E6E6" w:themeFill="background2"/>
            <w:vAlign w:val="bottom"/>
          </w:tcPr>
          <w:p w14:paraId="15FC0B5C"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401.6 (174.1)</w:t>
            </w:r>
          </w:p>
        </w:tc>
        <w:tc>
          <w:tcPr>
            <w:tcW w:w="625" w:type="dxa"/>
            <w:shd w:val="clear" w:color="auto" w:fill="E7E6E6" w:themeFill="background2"/>
            <w:vAlign w:val="bottom"/>
          </w:tcPr>
          <w:p w14:paraId="014C7E73"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477.6 (122.4)</w:t>
            </w:r>
          </w:p>
        </w:tc>
        <w:tc>
          <w:tcPr>
            <w:tcW w:w="625" w:type="dxa"/>
            <w:shd w:val="clear" w:color="auto" w:fill="auto"/>
            <w:vAlign w:val="bottom"/>
          </w:tcPr>
          <w:p w14:paraId="6E9BB3D4"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264.8 (62.1)</w:t>
            </w:r>
          </w:p>
        </w:tc>
        <w:tc>
          <w:tcPr>
            <w:tcW w:w="625" w:type="dxa"/>
            <w:tcBorders>
              <w:right w:val="nil"/>
            </w:tcBorders>
            <w:vAlign w:val="bottom"/>
          </w:tcPr>
          <w:p w14:paraId="664EB2BE" w14:textId="77777777" w:rsidR="00FA0C42" w:rsidRPr="00E97077" w:rsidRDefault="00FA0C42" w:rsidP="00BA323B">
            <w:pPr>
              <w:pStyle w:val="WordsinTable"/>
              <w:spacing w:before="240" w:after="0"/>
              <w:jc w:val="center"/>
              <w:rPr>
                <w:rFonts w:cs="Times New Roman"/>
                <w:sz w:val="14"/>
                <w:szCs w:val="14"/>
              </w:rPr>
            </w:pPr>
            <w:r w:rsidRPr="00166538">
              <w:rPr>
                <w:rFonts w:cs="Times New Roman"/>
                <w:sz w:val="14"/>
                <w:szCs w:val="14"/>
              </w:rPr>
              <w:t>174.6 (63.8)</w:t>
            </w:r>
          </w:p>
        </w:tc>
      </w:tr>
      <w:tr w:rsidR="00FA0C42" w14:paraId="61B3DA62" w14:textId="77777777" w:rsidTr="00BA323B">
        <w:trPr>
          <w:trHeight w:val="214"/>
        </w:trPr>
        <w:tc>
          <w:tcPr>
            <w:tcW w:w="715" w:type="dxa"/>
            <w:vMerge w:val="restart"/>
            <w:tcBorders>
              <w:left w:val="nil"/>
            </w:tcBorders>
            <w:vAlign w:val="center"/>
          </w:tcPr>
          <w:p w14:paraId="587925F8" w14:textId="77777777" w:rsidR="00FA0C42" w:rsidRDefault="00FA0C42" w:rsidP="00BA323B">
            <w:pPr>
              <w:pStyle w:val="WordsinTable"/>
              <w:spacing w:before="120" w:after="0" w:line="276" w:lineRule="auto"/>
              <w:jc w:val="center"/>
            </w:pPr>
            <w:r>
              <w:rPr>
                <w:rFonts w:hint="eastAsia"/>
              </w:rPr>
              <w:t>T</w:t>
            </w:r>
            <w:r>
              <w:t>een</w:t>
            </w:r>
          </w:p>
        </w:tc>
        <w:tc>
          <w:tcPr>
            <w:tcW w:w="720" w:type="dxa"/>
            <w:vAlign w:val="center"/>
          </w:tcPr>
          <w:p w14:paraId="3AB290CF" w14:textId="77777777" w:rsidR="00FA0C42" w:rsidRDefault="00FA0C42" w:rsidP="00BA323B">
            <w:pPr>
              <w:pStyle w:val="WordsinTable"/>
              <w:spacing w:before="240" w:after="0"/>
              <w:jc w:val="center"/>
            </w:pPr>
            <w:r>
              <w:t>2020/9</w:t>
            </w:r>
          </w:p>
        </w:tc>
        <w:tc>
          <w:tcPr>
            <w:tcW w:w="624" w:type="dxa"/>
            <w:shd w:val="clear" w:color="auto" w:fill="auto"/>
            <w:vAlign w:val="bottom"/>
          </w:tcPr>
          <w:p w14:paraId="6F6A1662"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116.0 (324.3)</w:t>
            </w:r>
          </w:p>
        </w:tc>
        <w:tc>
          <w:tcPr>
            <w:tcW w:w="625" w:type="dxa"/>
            <w:shd w:val="clear" w:color="auto" w:fill="auto"/>
            <w:vAlign w:val="bottom"/>
          </w:tcPr>
          <w:p w14:paraId="53E9AEDA"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center"/>
          </w:tcPr>
          <w:p w14:paraId="46E5C7C6"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782DC3F4"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E7E6E6" w:themeFill="background2"/>
            <w:vAlign w:val="bottom"/>
          </w:tcPr>
          <w:p w14:paraId="0EC35D5B"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490.7 (144.7)</w:t>
            </w:r>
          </w:p>
        </w:tc>
        <w:tc>
          <w:tcPr>
            <w:tcW w:w="625" w:type="dxa"/>
            <w:shd w:val="clear" w:color="auto" w:fill="auto"/>
            <w:vAlign w:val="bottom"/>
          </w:tcPr>
          <w:p w14:paraId="77E12D51"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424.8 (48.5)</w:t>
            </w:r>
          </w:p>
        </w:tc>
        <w:tc>
          <w:tcPr>
            <w:tcW w:w="625" w:type="dxa"/>
            <w:shd w:val="clear" w:color="auto" w:fill="auto"/>
            <w:vAlign w:val="bottom"/>
          </w:tcPr>
          <w:p w14:paraId="149484A6"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196.5 (47.6)</w:t>
            </w:r>
          </w:p>
        </w:tc>
        <w:tc>
          <w:tcPr>
            <w:tcW w:w="625" w:type="dxa"/>
            <w:shd w:val="clear" w:color="auto" w:fill="auto"/>
            <w:vAlign w:val="bottom"/>
          </w:tcPr>
          <w:p w14:paraId="20B19079"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421.0 (56.2)</w:t>
            </w:r>
          </w:p>
        </w:tc>
        <w:tc>
          <w:tcPr>
            <w:tcW w:w="625" w:type="dxa"/>
            <w:shd w:val="clear" w:color="auto" w:fill="E7E6E6" w:themeFill="background2"/>
            <w:vAlign w:val="bottom"/>
          </w:tcPr>
          <w:p w14:paraId="57004653"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445.1 (176.3)</w:t>
            </w:r>
          </w:p>
        </w:tc>
        <w:tc>
          <w:tcPr>
            <w:tcW w:w="625" w:type="dxa"/>
            <w:shd w:val="clear" w:color="auto" w:fill="E7E6E6" w:themeFill="background2"/>
            <w:vAlign w:val="bottom"/>
          </w:tcPr>
          <w:p w14:paraId="4096CC39"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553.0 (149.7)</w:t>
            </w:r>
          </w:p>
        </w:tc>
        <w:tc>
          <w:tcPr>
            <w:tcW w:w="625" w:type="dxa"/>
            <w:shd w:val="clear" w:color="auto" w:fill="auto"/>
            <w:vAlign w:val="bottom"/>
          </w:tcPr>
          <w:p w14:paraId="74257A06"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293.1 (45.6)</w:t>
            </w:r>
          </w:p>
        </w:tc>
        <w:tc>
          <w:tcPr>
            <w:tcW w:w="625" w:type="dxa"/>
            <w:tcBorders>
              <w:right w:val="nil"/>
            </w:tcBorders>
            <w:vAlign w:val="bottom"/>
          </w:tcPr>
          <w:p w14:paraId="5CC737C8"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230.2 (124.0)</w:t>
            </w:r>
          </w:p>
        </w:tc>
      </w:tr>
      <w:tr w:rsidR="00FA0C42" w14:paraId="037DBCEA" w14:textId="77777777" w:rsidTr="00BA323B">
        <w:trPr>
          <w:trHeight w:val="214"/>
        </w:trPr>
        <w:tc>
          <w:tcPr>
            <w:tcW w:w="715" w:type="dxa"/>
            <w:vMerge/>
            <w:tcBorders>
              <w:left w:val="nil"/>
            </w:tcBorders>
            <w:vAlign w:val="center"/>
          </w:tcPr>
          <w:p w14:paraId="4BCDBC90" w14:textId="77777777" w:rsidR="00FA0C42" w:rsidRDefault="00FA0C42" w:rsidP="00BA323B">
            <w:pPr>
              <w:pStyle w:val="WordsinTable"/>
              <w:spacing w:before="120" w:after="0" w:line="276" w:lineRule="auto"/>
              <w:jc w:val="center"/>
            </w:pPr>
          </w:p>
        </w:tc>
        <w:tc>
          <w:tcPr>
            <w:tcW w:w="720" w:type="dxa"/>
            <w:vAlign w:val="center"/>
          </w:tcPr>
          <w:p w14:paraId="2EC7CDC9" w14:textId="77777777" w:rsidR="00FA0C42" w:rsidRDefault="00FA0C42" w:rsidP="00BA323B">
            <w:pPr>
              <w:pStyle w:val="WordsinTable"/>
              <w:spacing w:before="240" w:after="0"/>
              <w:jc w:val="center"/>
            </w:pPr>
            <w:r>
              <w:t>2020/10</w:t>
            </w:r>
          </w:p>
        </w:tc>
        <w:tc>
          <w:tcPr>
            <w:tcW w:w="624" w:type="dxa"/>
            <w:shd w:val="clear" w:color="auto" w:fill="auto"/>
            <w:vAlign w:val="bottom"/>
          </w:tcPr>
          <w:p w14:paraId="422E59F5"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101.0 (326.3)</w:t>
            </w:r>
          </w:p>
        </w:tc>
        <w:tc>
          <w:tcPr>
            <w:tcW w:w="625" w:type="dxa"/>
            <w:shd w:val="clear" w:color="auto" w:fill="auto"/>
            <w:vAlign w:val="bottom"/>
          </w:tcPr>
          <w:p w14:paraId="073DDFDA"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6BC16B7C"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76456436"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E7E6E6" w:themeFill="background2"/>
            <w:vAlign w:val="bottom"/>
          </w:tcPr>
          <w:p w14:paraId="5F2268AC"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508.9 (145.8)</w:t>
            </w:r>
          </w:p>
        </w:tc>
        <w:tc>
          <w:tcPr>
            <w:tcW w:w="625" w:type="dxa"/>
            <w:shd w:val="clear" w:color="auto" w:fill="E7E6E6" w:themeFill="background2"/>
            <w:vAlign w:val="bottom"/>
          </w:tcPr>
          <w:p w14:paraId="46166E78"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470.6 (49.0)</w:t>
            </w:r>
          </w:p>
        </w:tc>
        <w:tc>
          <w:tcPr>
            <w:tcW w:w="625" w:type="dxa"/>
            <w:shd w:val="clear" w:color="auto" w:fill="auto"/>
            <w:vAlign w:val="bottom"/>
          </w:tcPr>
          <w:p w14:paraId="6598BF38"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197.3 (49.3)</w:t>
            </w:r>
          </w:p>
        </w:tc>
        <w:tc>
          <w:tcPr>
            <w:tcW w:w="625" w:type="dxa"/>
            <w:shd w:val="clear" w:color="auto" w:fill="auto"/>
            <w:vAlign w:val="bottom"/>
          </w:tcPr>
          <w:p w14:paraId="2FECA814"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408.0 (57.4)</w:t>
            </w:r>
          </w:p>
        </w:tc>
        <w:tc>
          <w:tcPr>
            <w:tcW w:w="625" w:type="dxa"/>
            <w:shd w:val="clear" w:color="auto" w:fill="auto"/>
            <w:vAlign w:val="bottom"/>
          </w:tcPr>
          <w:p w14:paraId="24F8CDDA"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453.5 (176.3)</w:t>
            </w:r>
          </w:p>
        </w:tc>
        <w:tc>
          <w:tcPr>
            <w:tcW w:w="625" w:type="dxa"/>
            <w:shd w:val="clear" w:color="auto" w:fill="E7E6E6" w:themeFill="background2"/>
            <w:vAlign w:val="bottom"/>
          </w:tcPr>
          <w:p w14:paraId="77FDDBB7"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561.7 (150.1)</w:t>
            </w:r>
          </w:p>
        </w:tc>
        <w:tc>
          <w:tcPr>
            <w:tcW w:w="625" w:type="dxa"/>
            <w:shd w:val="clear" w:color="auto" w:fill="auto"/>
            <w:vAlign w:val="bottom"/>
          </w:tcPr>
          <w:p w14:paraId="60E2EC2C"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297.0 (42.5)</w:t>
            </w:r>
          </w:p>
        </w:tc>
        <w:tc>
          <w:tcPr>
            <w:tcW w:w="625" w:type="dxa"/>
            <w:tcBorders>
              <w:right w:val="nil"/>
            </w:tcBorders>
            <w:vAlign w:val="bottom"/>
          </w:tcPr>
          <w:p w14:paraId="7C8B3503"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237.6 (125.1)</w:t>
            </w:r>
          </w:p>
        </w:tc>
      </w:tr>
      <w:tr w:rsidR="00FA0C42" w14:paraId="0A2AC3CE" w14:textId="77777777" w:rsidTr="00BA323B">
        <w:trPr>
          <w:trHeight w:val="214"/>
        </w:trPr>
        <w:tc>
          <w:tcPr>
            <w:tcW w:w="715" w:type="dxa"/>
            <w:vMerge/>
            <w:tcBorders>
              <w:left w:val="nil"/>
            </w:tcBorders>
            <w:vAlign w:val="center"/>
          </w:tcPr>
          <w:p w14:paraId="09C50433" w14:textId="77777777" w:rsidR="00FA0C42" w:rsidRDefault="00FA0C42" w:rsidP="00BA323B">
            <w:pPr>
              <w:pStyle w:val="WordsinTable"/>
              <w:spacing w:before="120" w:after="0" w:line="276" w:lineRule="auto"/>
              <w:jc w:val="center"/>
            </w:pPr>
          </w:p>
        </w:tc>
        <w:tc>
          <w:tcPr>
            <w:tcW w:w="720" w:type="dxa"/>
            <w:vAlign w:val="center"/>
          </w:tcPr>
          <w:p w14:paraId="663ECBED" w14:textId="77777777" w:rsidR="00FA0C42" w:rsidRDefault="00FA0C42" w:rsidP="00BA323B">
            <w:pPr>
              <w:pStyle w:val="WordsinTable"/>
              <w:spacing w:before="240" w:after="0"/>
              <w:jc w:val="center"/>
            </w:pPr>
            <w:r>
              <w:t>2020/11</w:t>
            </w:r>
          </w:p>
        </w:tc>
        <w:tc>
          <w:tcPr>
            <w:tcW w:w="624" w:type="dxa"/>
            <w:shd w:val="clear" w:color="auto" w:fill="auto"/>
            <w:vAlign w:val="bottom"/>
          </w:tcPr>
          <w:p w14:paraId="1222342B"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123.3 (308.4)</w:t>
            </w:r>
          </w:p>
        </w:tc>
        <w:tc>
          <w:tcPr>
            <w:tcW w:w="625" w:type="dxa"/>
            <w:shd w:val="clear" w:color="auto" w:fill="auto"/>
            <w:vAlign w:val="bottom"/>
          </w:tcPr>
          <w:p w14:paraId="45380CC5"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124EAF6C"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6FAC6B25"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E7E6E6" w:themeFill="background2"/>
            <w:vAlign w:val="bottom"/>
          </w:tcPr>
          <w:p w14:paraId="44974B06"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571.9 (136.0)</w:t>
            </w:r>
          </w:p>
        </w:tc>
        <w:tc>
          <w:tcPr>
            <w:tcW w:w="625" w:type="dxa"/>
            <w:shd w:val="clear" w:color="auto" w:fill="E7E6E6" w:themeFill="background2"/>
            <w:vAlign w:val="bottom"/>
          </w:tcPr>
          <w:p w14:paraId="7B260443"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506.2 (46.2)</w:t>
            </w:r>
          </w:p>
        </w:tc>
        <w:tc>
          <w:tcPr>
            <w:tcW w:w="625" w:type="dxa"/>
            <w:shd w:val="clear" w:color="auto" w:fill="auto"/>
            <w:vAlign w:val="bottom"/>
          </w:tcPr>
          <w:p w14:paraId="7C7E6B6F"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210.2 (46.0)</w:t>
            </w:r>
          </w:p>
        </w:tc>
        <w:tc>
          <w:tcPr>
            <w:tcW w:w="625" w:type="dxa"/>
            <w:shd w:val="clear" w:color="auto" w:fill="auto"/>
            <w:vAlign w:val="bottom"/>
          </w:tcPr>
          <w:p w14:paraId="18EC6D26"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456.7 (54.6)</w:t>
            </w:r>
          </w:p>
        </w:tc>
        <w:tc>
          <w:tcPr>
            <w:tcW w:w="625" w:type="dxa"/>
            <w:shd w:val="clear" w:color="auto" w:fill="auto"/>
            <w:vAlign w:val="bottom"/>
          </w:tcPr>
          <w:p w14:paraId="41240CF7"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470.6 (164.9)</w:t>
            </w:r>
          </w:p>
        </w:tc>
        <w:tc>
          <w:tcPr>
            <w:tcW w:w="625" w:type="dxa"/>
            <w:shd w:val="clear" w:color="auto" w:fill="E7E6E6" w:themeFill="background2"/>
            <w:vAlign w:val="bottom"/>
          </w:tcPr>
          <w:p w14:paraId="1F12487C"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600.2 (146.0)</w:t>
            </w:r>
          </w:p>
        </w:tc>
        <w:tc>
          <w:tcPr>
            <w:tcW w:w="625" w:type="dxa"/>
            <w:shd w:val="clear" w:color="auto" w:fill="auto"/>
            <w:vAlign w:val="bottom"/>
          </w:tcPr>
          <w:p w14:paraId="1B736DFA"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297.3 (43.2)</w:t>
            </w:r>
          </w:p>
        </w:tc>
        <w:tc>
          <w:tcPr>
            <w:tcW w:w="625" w:type="dxa"/>
            <w:tcBorders>
              <w:right w:val="nil"/>
            </w:tcBorders>
            <w:vAlign w:val="bottom"/>
          </w:tcPr>
          <w:p w14:paraId="364EDAC0"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233.9 (115.4)</w:t>
            </w:r>
          </w:p>
        </w:tc>
      </w:tr>
      <w:tr w:rsidR="00FA0C42" w14:paraId="07B13BEA" w14:textId="77777777" w:rsidTr="00BA323B">
        <w:trPr>
          <w:trHeight w:val="214"/>
        </w:trPr>
        <w:tc>
          <w:tcPr>
            <w:tcW w:w="715" w:type="dxa"/>
            <w:vMerge/>
            <w:tcBorders>
              <w:left w:val="nil"/>
            </w:tcBorders>
            <w:vAlign w:val="center"/>
          </w:tcPr>
          <w:p w14:paraId="25A67753" w14:textId="77777777" w:rsidR="00FA0C42" w:rsidRDefault="00FA0C42" w:rsidP="00BA323B">
            <w:pPr>
              <w:pStyle w:val="WordsinTable"/>
              <w:spacing w:before="120" w:after="0" w:line="276" w:lineRule="auto"/>
              <w:jc w:val="center"/>
            </w:pPr>
          </w:p>
        </w:tc>
        <w:tc>
          <w:tcPr>
            <w:tcW w:w="720" w:type="dxa"/>
            <w:vAlign w:val="center"/>
          </w:tcPr>
          <w:p w14:paraId="7E3C7B8C" w14:textId="77777777" w:rsidR="00FA0C42" w:rsidRDefault="00FA0C42" w:rsidP="00BA323B">
            <w:pPr>
              <w:pStyle w:val="WordsinTable"/>
              <w:spacing w:before="240" w:after="0"/>
              <w:jc w:val="center"/>
            </w:pPr>
            <w:r>
              <w:t>2021/10</w:t>
            </w:r>
          </w:p>
        </w:tc>
        <w:tc>
          <w:tcPr>
            <w:tcW w:w="624" w:type="dxa"/>
            <w:shd w:val="clear" w:color="auto" w:fill="auto"/>
            <w:vAlign w:val="bottom"/>
          </w:tcPr>
          <w:p w14:paraId="715CA63D"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142.5 (310.9)</w:t>
            </w:r>
          </w:p>
        </w:tc>
        <w:tc>
          <w:tcPr>
            <w:tcW w:w="625" w:type="dxa"/>
            <w:shd w:val="clear" w:color="auto" w:fill="auto"/>
            <w:vAlign w:val="bottom"/>
          </w:tcPr>
          <w:p w14:paraId="0A626015"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center"/>
          </w:tcPr>
          <w:p w14:paraId="7B0CCB16"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34D7F371"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E7E6E6" w:themeFill="background2"/>
            <w:vAlign w:val="bottom"/>
          </w:tcPr>
          <w:p w14:paraId="5BA317FB"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543.2 (133.8)</w:t>
            </w:r>
          </w:p>
        </w:tc>
        <w:tc>
          <w:tcPr>
            <w:tcW w:w="625" w:type="dxa"/>
            <w:shd w:val="clear" w:color="auto" w:fill="auto"/>
            <w:vAlign w:val="bottom"/>
          </w:tcPr>
          <w:p w14:paraId="1ADBE189"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508.4 (48.5)</w:t>
            </w:r>
          </w:p>
        </w:tc>
        <w:tc>
          <w:tcPr>
            <w:tcW w:w="625" w:type="dxa"/>
            <w:shd w:val="clear" w:color="auto" w:fill="auto"/>
            <w:vAlign w:val="bottom"/>
          </w:tcPr>
          <w:p w14:paraId="00680716"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216.2 (49.3)</w:t>
            </w:r>
          </w:p>
        </w:tc>
        <w:tc>
          <w:tcPr>
            <w:tcW w:w="625" w:type="dxa"/>
            <w:shd w:val="clear" w:color="auto" w:fill="auto"/>
            <w:vAlign w:val="bottom"/>
          </w:tcPr>
          <w:p w14:paraId="31E480F4"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485.0 (56.1)</w:t>
            </w:r>
          </w:p>
        </w:tc>
        <w:tc>
          <w:tcPr>
            <w:tcW w:w="625" w:type="dxa"/>
            <w:shd w:val="clear" w:color="auto" w:fill="E7E6E6" w:themeFill="background2"/>
            <w:vAlign w:val="bottom"/>
          </w:tcPr>
          <w:p w14:paraId="2633DFB1"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630.9 (169.3)</w:t>
            </w:r>
          </w:p>
        </w:tc>
        <w:tc>
          <w:tcPr>
            <w:tcW w:w="625" w:type="dxa"/>
            <w:shd w:val="clear" w:color="auto" w:fill="E7E6E6" w:themeFill="background2"/>
            <w:vAlign w:val="bottom"/>
          </w:tcPr>
          <w:p w14:paraId="2F19635E"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769.4 (146.1)</w:t>
            </w:r>
          </w:p>
        </w:tc>
        <w:tc>
          <w:tcPr>
            <w:tcW w:w="625" w:type="dxa"/>
            <w:shd w:val="clear" w:color="auto" w:fill="auto"/>
            <w:vAlign w:val="bottom"/>
          </w:tcPr>
          <w:p w14:paraId="7C05CD5C"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409.0 (44.3)</w:t>
            </w:r>
          </w:p>
        </w:tc>
        <w:tc>
          <w:tcPr>
            <w:tcW w:w="625" w:type="dxa"/>
            <w:tcBorders>
              <w:right w:val="nil"/>
            </w:tcBorders>
            <w:vAlign w:val="bottom"/>
          </w:tcPr>
          <w:p w14:paraId="05A435D1"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303.4 (113.9)</w:t>
            </w:r>
          </w:p>
        </w:tc>
      </w:tr>
      <w:tr w:rsidR="00FA0C42" w14:paraId="6FEC9314" w14:textId="77777777" w:rsidTr="00BA323B">
        <w:trPr>
          <w:trHeight w:val="214"/>
        </w:trPr>
        <w:tc>
          <w:tcPr>
            <w:tcW w:w="715" w:type="dxa"/>
            <w:vMerge/>
            <w:tcBorders>
              <w:left w:val="nil"/>
            </w:tcBorders>
            <w:vAlign w:val="center"/>
          </w:tcPr>
          <w:p w14:paraId="35544132" w14:textId="77777777" w:rsidR="00FA0C42" w:rsidRDefault="00FA0C42" w:rsidP="00BA323B">
            <w:pPr>
              <w:pStyle w:val="WordsinTable"/>
              <w:spacing w:before="120" w:after="0" w:line="276" w:lineRule="auto"/>
              <w:jc w:val="center"/>
            </w:pPr>
          </w:p>
        </w:tc>
        <w:tc>
          <w:tcPr>
            <w:tcW w:w="720" w:type="dxa"/>
            <w:vAlign w:val="center"/>
          </w:tcPr>
          <w:p w14:paraId="7C55F60C" w14:textId="77777777" w:rsidR="00FA0C42" w:rsidRDefault="00FA0C42" w:rsidP="00BA323B">
            <w:pPr>
              <w:pStyle w:val="WordsinTable"/>
              <w:spacing w:before="240" w:after="0"/>
              <w:jc w:val="center"/>
            </w:pPr>
            <w:r>
              <w:t>2021/11</w:t>
            </w:r>
          </w:p>
        </w:tc>
        <w:tc>
          <w:tcPr>
            <w:tcW w:w="624" w:type="dxa"/>
            <w:shd w:val="clear" w:color="auto" w:fill="auto"/>
            <w:vAlign w:val="bottom"/>
          </w:tcPr>
          <w:p w14:paraId="08CD373A"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130.6 (322.2)</w:t>
            </w:r>
          </w:p>
        </w:tc>
        <w:tc>
          <w:tcPr>
            <w:tcW w:w="625" w:type="dxa"/>
            <w:shd w:val="clear" w:color="auto" w:fill="auto"/>
            <w:vAlign w:val="bottom"/>
          </w:tcPr>
          <w:p w14:paraId="43CC7221"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center"/>
          </w:tcPr>
          <w:p w14:paraId="15432F76"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4D8082AE"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E7E6E6" w:themeFill="background2"/>
            <w:vAlign w:val="bottom"/>
          </w:tcPr>
          <w:p w14:paraId="56222B9F"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472.4 (146.6)</w:t>
            </w:r>
          </w:p>
        </w:tc>
        <w:tc>
          <w:tcPr>
            <w:tcW w:w="625" w:type="dxa"/>
            <w:shd w:val="clear" w:color="auto" w:fill="auto"/>
            <w:vAlign w:val="bottom"/>
          </w:tcPr>
          <w:p w14:paraId="77F04781"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446.6 (49.9)</w:t>
            </w:r>
          </w:p>
        </w:tc>
        <w:tc>
          <w:tcPr>
            <w:tcW w:w="625" w:type="dxa"/>
            <w:shd w:val="clear" w:color="auto" w:fill="auto"/>
            <w:vAlign w:val="bottom"/>
          </w:tcPr>
          <w:p w14:paraId="57F40A69"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194.3 (50.4)</w:t>
            </w:r>
          </w:p>
        </w:tc>
        <w:tc>
          <w:tcPr>
            <w:tcW w:w="625" w:type="dxa"/>
            <w:shd w:val="clear" w:color="auto" w:fill="auto"/>
            <w:vAlign w:val="bottom"/>
          </w:tcPr>
          <w:p w14:paraId="4840435F"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413.9 (57.7)</w:t>
            </w:r>
          </w:p>
        </w:tc>
        <w:tc>
          <w:tcPr>
            <w:tcW w:w="625" w:type="dxa"/>
            <w:shd w:val="clear" w:color="auto" w:fill="E7E6E6" w:themeFill="background2"/>
            <w:vAlign w:val="bottom"/>
          </w:tcPr>
          <w:p w14:paraId="64657C8F"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525.6 (176.5)</w:t>
            </w:r>
          </w:p>
        </w:tc>
        <w:tc>
          <w:tcPr>
            <w:tcW w:w="625" w:type="dxa"/>
            <w:shd w:val="clear" w:color="auto" w:fill="E7E6E6" w:themeFill="background2"/>
            <w:vAlign w:val="bottom"/>
          </w:tcPr>
          <w:p w14:paraId="24686D1E"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642.5 (150.6)</w:t>
            </w:r>
          </w:p>
        </w:tc>
        <w:tc>
          <w:tcPr>
            <w:tcW w:w="625" w:type="dxa"/>
            <w:shd w:val="clear" w:color="auto" w:fill="auto"/>
            <w:vAlign w:val="bottom"/>
          </w:tcPr>
          <w:p w14:paraId="552ED257"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336.0 (47.8)</w:t>
            </w:r>
          </w:p>
        </w:tc>
        <w:tc>
          <w:tcPr>
            <w:tcW w:w="625" w:type="dxa"/>
            <w:tcBorders>
              <w:right w:val="nil"/>
            </w:tcBorders>
            <w:vAlign w:val="bottom"/>
          </w:tcPr>
          <w:p w14:paraId="00484786"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253.4 (126.3)</w:t>
            </w:r>
          </w:p>
        </w:tc>
      </w:tr>
      <w:tr w:rsidR="00FA0C42" w14:paraId="269FE1AA" w14:textId="77777777" w:rsidTr="00BA323B">
        <w:trPr>
          <w:trHeight w:val="214"/>
        </w:trPr>
        <w:tc>
          <w:tcPr>
            <w:tcW w:w="715" w:type="dxa"/>
            <w:vMerge/>
            <w:tcBorders>
              <w:left w:val="nil"/>
            </w:tcBorders>
            <w:vAlign w:val="center"/>
          </w:tcPr>
          <w:p w14:paraId="61D35755" w14:textId="77777777" w:rsidR="00FA0C42" w:rsidRDefault="00FA0C42" w:rsidP="00BA323B">
            <w:pPr>
              <w:pStyle w:val="WordsinTable"/>
              <w:spacing w:before="120" w:after="0" w:line="276" w:lineRule="auto"/>
              <w:jc w:val="center"/>
            </w:pPr>
          </w:p>
        </w:tc>
        <w:tc>
          <w:tcPr>
            <w:tcW w:w="720" w:type="dxa"/>
            <w:vAlign w:val="center"/>
          </w:tcPr>
          <w:p w14:paraId="03CA43DB" w14:textId="77777777" w:rsidR="00FA0C42" w:rsidRDefault="00FA0C42" w:rsidP="00BA323B">
            <w:pPr>
              <w:pStyle w:val="WordsinTable"/>
              <w:spacing w:before="240" w:after="0"/>
              <w:jc w:val="center"/>
            </w:pPr>
            <w:r>
              <w:t>2021/12</w:t>
            </w:r>
          </w:p>
        </w:tc>
        <w:tc>
          <w:tcPr>
            <w:tcW w:w="624" w:type="dxa"/>
            <w:shd w:val="clear" w:color="auto" w:fill="auto"/>
            <w:vAlign w:val="bottom"/>
          </w:tcPr>
          <w:p w14:paraId="0199D239"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109.9 (335.1)</w:t>
            </w:r>
          </w:p>
        </w:tc>
        <w:tc>
          <w:tcPr>
            <w:tcW w:w="625" w:type="dxa"/>
            <w:shd w:val="clear" w:color="auto" w:fill="auto"/>
            <w:vAlign w:val="bottom"/>
          </w:tcPr>
          <w:p w14:paraId="052287E3"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18C3C544"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297390B6"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518369DE"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376.5 (151.6)</w:t>
            </w:r>
          </w:p>
        </w:tc>
        <w:tc>
          <w:tcPr>
            <w:tcW w:w="625" w:type="dxa"/>
            <w:shd w:val="clear" w:color="auto" w:fill="E7E6E6" w:themeFill="background2"/>
            <w:vAlign w:val="bottom"/>
          </w:tcPr>
          <w:p w14:paraId="39814E34"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397.5 (50.2)</w:t>
            </w:r>
          </w:p>
        </w:tc>
        <w:tc>
          <w:tcPr>
            <w:tcW w:w="625" w:type="dxa"/>
            <w:shd w:val="clear" w:color="auto" w:fill="auto"/>
            <w:vAlign w:val="bottom"/>
          </w:tcPr>
          <w:p w14:paraId="30A1F197"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165.3 (51.9)</w:t>
            </w:r>
          </w:p>
        </w:tc>
        <w:tc>
          <w:tcPr>
            <w:tcW w:w="625" w:type="dxa"/>
            <w:shd w:val="clear" w:color="auto" w:fill="auto"/>
            <w:vAlign w:val="bottom"/>
          </w:tcPr>
          <w:p w14:paraId="4FBDF962"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387.0 (59.6)</w:t>
            </w:r>
          </w:p>
        </w:tc>
        <w:tc>
          <w:tcPr>
            <w:tcW w:w="625" w:type="dxa"/>
            <w:shd w:val="clear" w:color="auto" w:fill="E7E6E6" w:themeFill="background2"/>
            <w:vAlign w:val="bottom"/>
          </w:tcPr>
          <w:p w14:paraId="46150209"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441.1 (183.3)</w:t>
            </w:r>
          </w:p>
        </w:tc>
        <w:tc>
          <w:tcPr>
            <w:tcW w:w="625" w:type="dxa"/>
            <w:shd w:val="clear" w:color="auto" w:fill="E7E6E6" w:themeFill="background2"/>
            <w:vAlign w:val="bottom"/>
          </w:tcPr>
          <w:p w14:paraId="2EFC0084"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546.6 (152.6)</w:t>
            </w:r>
          </w:p>
        </w:tc>
        <w:tc>
          <w:tcPr>
            <w:tcW w:w="625" w:type="dxa"/>
            <w:shd w:val="clear" w:color="auto" w:fill="auto"/>
            <w:vAlign w:val="bottom"/>
          </w:tcPr>
          <w:p w14:paraId="14AC9B5A"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290.6 (45.9)</w:t>
            </w:r>
          </w:p>
        </w:tc>
        <w:tc>
          <w:tcPr>
            <w:tcW w:w="625" w:type="dxa"/>
            <w:tcBorders>
              <w:right w:val="nil"/>
            </w:tcBorders>
            <w:vAlign w:val="bottom"/>
          </w:tcPr>
          <w:p w14:paraId="3CD0858A" w14:textId="77777777" w:rsidR="00FA0C42" w:rsidRPr="007F1B60" w:rsidRDefault="00FA0C42" w:rsidP="00BA323B">
            <w:pPr>
              <w:pStyle w:val="WordsinTable"/>
              <w:spacing w:before="240" w:after="0"/>
              <w:jc w:val="center"/>
              <w:rPr>
                <w:rFonts w:cs="Times New Roman"/>
                <w:sz w:val="14"/>
                <w:szCs w:val="14"/>
              </w:rPr>
            </w:pPr>
            <w:r w:rsidRPr="006635B5">
              <w:rPr>
                <w:rFonts w:cs="Times New Roman"/>
                <w:sz w:val="14"/>
                <w:szCs w:val="14"/>
              </w:rPr>
              <w:t>217.2 (137.0)</w:t>
            </w:r>
          </w:p>
        </w:tc>
      </w:tr>
      <w:tr w:rsidR="00FA0C42" w14:paraId="4D5B1CFF" w14:textId="77777777" w:rsidTr="00BA323B">
        <w:trPr>
          <w:trHeight w:val="214"/>
        </w:trPr>
        <w:tc>
          <w:tcPr>
            <w:tcW w:w="715" w:type="dxa"/>
            <w:vMerge w:val="restart"/>
            <w:tcBorders>
              <w:left w:val="nil"/>
            </w:tcBorders>
            <w:vAlign w:val="center"/>
          </w:tcPr>
          <w:p w14:paraId="5EA10B20" w14:textId="77777777" w:rsidR="00FA0C42" w:rsidRDefault="00FA0C42" w:rsidP="00BA323B">
            <w:pPr>
              <w:pStyle w:val="WordsinTable"/>
              <w:spacing w:before="120" w:after="0" w:line="276" w:lineRule="auto"/>
              <w:jc w:val="center"/>
            </w:pPr>
            <w:r>
              <w:t>Adult</w:t>
            </w:r>
          </w:p>
        </w:tc>
        <w:tc>
          <w:tcPr>
            <w:tcW w:w="720" w:type="dxa"/>
            <w:vAlign w:val="center"/>
          </w:tcPr>
          <w:p w14:paraId="6334B8B1" w14:textId="77777777" w:rsidR="00FA0C42" w:rsidRDefault="00FA0C42" w:rsidP="00BA323B">
            <w:pPr>
              <w:pStyle w:val="WordsinTable"/>
              <w:spacing w:before="240" w:after="0"/>
              <w:jc w:val="center"/>
            </w:pPr>
            <w:r>
              <w:t>2020/9</w:t>
            </w:r>
          </w:p>
        </w:tc>
        <w:tc>
          <w:tcPr>
            <w:tcW w:w="624" w:type="dxa"/>
            <w:shd w:val="clear" w:color="auto" w:fill="auto"/>
            <w:vAlign w:val="bottom"/>
          </w:tcPr>
          <w:p w14:paraId="789E57FB"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465.0 (327.1)</w:t>
            </w:r>
          </w:p>
        </w:tc>
        <w:tc>
          <w:tcPr>
            <w:tcW w:w="625" w:type="dxa"/>
            <w:shd w:val="clear" w:color="auto" w:fill="auto"/>
            <w:vAlign w:val="bottom"/>
          </w:tcPr>
          <w:p w14:paraId="6DA237C9"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034300C0" w14:textId="77777777" w:rsidR="00FA0C42" w:rsidRPr="007F1B60" w:rsidRDefault="00FA0C42" w:rsidP="00BA323B">
            <w:pPr>
              <w:pStyle w:val="WordsinTable"/>
              <w:spacing w:before="240" w:after="0"/>
              <w:jc w:val="center"/>
              <w:rPr>
                <w:rFonts w:cs="Times New Roman"/>
                <w:sz w:val="14"/>
                <w:szCs w:val="14"/>
              </w:rPr>
            </w:pPr>
          </w:p>
        </w:tc>
        <w:tc>
          <w:tcPr>
            <w:tcW w:w="625" w:type="dxa"/>
            <w:shd w:val="clear" w:color="auto" w:fill="auto"/>
            <w:vAlign w:val="bottom"/>
          </w:tcPr>
          <w:p w14:paraId="3C807A6D"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412.0 (94.3)</w:t>
            </w:r>
          </w:p>
        </w:tc>
        <w:tc>
          <w:tcPr>
            <w:tcW w:w="625" w:type="dxa"/>
            <w:shd w:val="clear" w:color="auto" w:fill="auto"/>
            <w:vAlign w:val="bottom"/>
          </w:tcPr>
          <w:p w14:paraId="27E575AD"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366.1 (95.1)</w:t>
            </w:r>
          </w:p>
        </w:tc>
        <w:tc>
          <w:tcPr>
            <w:tcW w:w="625" w:type="dxa"/>
            <w:shd w:val="clear" w:color="auto" w:fill="E7E6E6" w:themeFill="background2"/>
            <w:vAlign w:val="bottom"/>
          </w:tcPr>
          <w:p w14:paraId="28E042AB"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830.3 (42.6)</w:t>
            </w:r>
          </w:p>
        </w:tc>
        <w:tc>
          <w:tcPr>
            <w:tcW w:w="625" w:type="dxa"/>
            <w:shd w:val="clear" w:color="auto" w:fill="auto"/>
            <w:vAlign w:val="bottom"/>
          </w:tcPr>
          <w:p w14:paraId="3E6A6546"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307.3 (41.9)</w:t>
            </w:r>
          </w:p>
        </w:tc>
        <w:tc>
          <w:tcPr>
            <w:tcW w:w="625" w:type="dxa"/>
            <w:shd w:val="clear" w:color="auto" w:fill="E7E6E6" w:themeFill="background2"/>
            <w:vAlign w:val="bottom"/>
          </w:tcPr>
          <w:p w14:paraId="12BC0F64"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802.5 (54.4)</w:t>
            </w:r>
          </w:p>
        </w:tc>
        <w:tc>
          <w:tcPr>
            <w:tcW w:w="625" w:type="dxa"/>
            <w:shd w:val="clear" w:color="auto" w:fill="auto"/>
            <w:vAlign w:val="bottom"/>
          </w:tcPr>
          <w:p w14:paraId="53A72474"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614.2 (174.1)</w:t>
            </w:r>
          </w:p>
        </w:tc>
        <w:tc>
          <w:tcPr>
            <w:tcW w:w="625" w:type="dxa"/>
            <w:shd w:val="clear" w:color="auto" w:fill="E7E6E6" w:themeFill="background2"/>
            <w:vAlign w:val="bottom"/>
          </w:tcPr>
          <w:p w14:paraId="4E2E47A9"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805.2 (125.7)</w:t>
            </w:r>
          </w:p>
        </w:tc>
        <w:tc>
          <w:tcPr>
            <w:tcW w:w="625" w:type="dxa"/>
            <w:shd w:val="clear" w:color="auto" w:fill="auto"/>
            <w:vAlign w:val="bottom"/>
          </w:tcPr>
          <w:p w14:paraId="60801035"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442.3 (55.0)</w:t>
            </w:r>
          </w:p>
        </w:tc>
        <w:tc>
          <w:tcPr>
            <w:tcW w:w="625" w:type="dxa"/>
            <w:tcBorders>
              <w:right w:val="nil"/>
            </w:tcBorders>
            <w:vAlign w:val="bottom"/>
          </w:tcPr>
          <w:p w14:paraId="2BFABE16"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169.6 (177.6)</w:t>
            </w:r>
          </w:p>
        </w:tc>
      </w:tr>
      <w:tr w:rsidR="00FA0C42" w14:paraId="65650B57" w14:textId="77777777" w:rsidTr="00BA323B">
        <w:trPr>
          <w:trHeight w:val="214"/>
        </w:trPr>
        <w:tc>
          <w:tcPr>
            <w:tcW w:w="715" w:type="dxa"/>
            <w:vMerge/>
            <w:tcBorders>
              <w:left w:val="nil"/>
            </w:tcBorders>
            <w:vAlign w:val="center"/>
          </w:tcPr>
          <w:p w14:paraId="3B7435A8" w14:textId="77777777" w:rsidR="00FA0C42" w:rsidRDefault="00FA0C42" w:rsidP="00BA323B">
            <w:pPr>
              <w:pStyle w:val="WordsinTable"/>
              <w:spacing w:before="120" w:after="0" w:line="276" w:lineRule="auto"/>
              <w:jc w:val="center"/>
            </w:pPr>
          </w:p>
        </w:tc>
        <w:tc>
          <w:tcPr>
            <w:tcW w:w="720" w:type="dxa"/>
            <w:vAlign w:val="center"/>
          </w:tcPr>
          <w:p w14:paraId="743B51C2" w14:textId="77777777" w:rsidR="00FA0C42" w:rsidRDefault="00FA0C42" w:rsidP="00BA323B">
            <w:pPr>
              <w:pStyle w:val="WordsinTable"/>
              <w:spacing w:before="240" w:after="0"/>
              <w:jc w:val="center"/>
            </w:pPr>
            <w:r>
              <w:t>2020/10</w:t>
            </w:r>
          </w:p>
        </w:tc>
        <w:tc>
          <w:tcPr>
            <w:tcW w:w="624" w:type="dxa"/>
            <w:vAlign w:val="bottom"/>
          </w:tcPr>
          <w:p w14:paraId="22BC769D"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452.9 (320.1)</w:t>
            </w:r>
          </w:p>
        </w:tc>
        <w:tc>
          <w:tcPr>
            <w:tcW w:w="625" w:type="dxa"/>
            <w:vAlign w:val="bottom"/>
          </w:tcPr>
          <w:p w14:paraId="331F37AF"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4FA7F576"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7980953E"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425.3 (92.1)</w:t>
            </w:r>
          </w:p>
        </w:tc>
        <w:tc>
          <w:tcPr>
            <w:tcW w:w="625" w:type="dxa"/>
            <w:vAlign w:val="bottom"/>
          </w:tcPr>
          <w:p w14:paraId="54EA6282"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374.2 (93.7)</w:t>
            </w:r>
          </w:p>
        </w:tc>
        <w:tc>
          <w:tcPr>
            <w:tcW w:w="625" w:type="dxa"/>
            <w:shd w:val="clear" w:color="auto" w:fill="E7E6E6" w:themeFill="background2"/>
            <w:vAlign w:val="bottom"/>
          </w:tcPr>
          <w:p w14:paraId="3ED20026"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850.6 (44.3)</w:t>
            </w:r>
          </w:p>
        </w:tc>
        <w:tc>
          <w:tcPr>
            <w:tcW w:w="625" w:type="dxa"/>
            <w:vAlign w:val="bottom"/>
          </w:tcPr>
          <w:p w14:paraId="195C935D"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303.4 (43.4)</w:t>
            </w:r>
          </w:p>
        </w:tc>
        <w:tc>
          <w:tcPr>
            <w:tcW w:w="625" w:type="dxa"/>
            <w:shd w:val="clear" w:color="auto" w:fill="E7E6E6" w:themeFill="background2"/>
            <w:vAlign w:val="bottom"/>
          </w:tcPr>
          <w:p w14:paraId="0F8E1D4C"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715.7 (54.6)</w:t>
            </w:r>
          </w:p>
        </w:tc>
        <w:tc>
          <w:tcPr>
            <w:tcW w:w="625" w:type="dxa"/>
            <w:vAlign w:val="bottom"/>
          </w:tcPr>
          <w:p w14:paraId="5A069D29"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620.1 (174.2)</w:t>
            </w:r>
          </w:p>
        </w:tc>
        <w:tc>
          <w:tcPr>
            <w:tcW w:w="625" w:type="dxa"/>
            <w:shd w:val="clear" w:color="auto" w:fill="E7E6E6" w:themeFill="background2"/>
            <w:vAlign w:val="bottom"/>
          </w:tcPr>
          <w:p w14:paraId="4AC822B5"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821.8 (125.4)</w:t>
            </w:r>
          </w:p>
        </w:tc>
        <w:tc>
          <w:tcPr>
            <w:tcW w:w="625" w:type="dxa"/>
            <w:vAlign w:val="bottom"/>
          </w:tcPr>
          <w:p w14:paraId="7AE85A68"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457.1 (55.9)</w:t>
            </w:r>
          </w:p>
        </w:tc>
        <w:tc>
          <w:tcPr>
            <w:tcW w:w="625" w:type="dxa"/>
            <w:tcBorders>
              <w:right w:val="nil"/>
            </w:tcBorders>
            <w:vAlign w:val="bottom"/>
          </w:tcPr>
          <w:p w14:paraId="3EE1541F"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175.0 (163.2)</w:t>
            </w:r>
          </w:p>
        </w:tc>
      </w:tr>
      <w:tr w:rsidR="00FA0C42" w14:paraId="5C95ECEB" w14:textId="77777777" w:rsidTr="00BA323B">
        <w:trPr>
          <w:trHeight w:val="214"/>
        </w:trPr>
        <w:tc>
          <w:tcPr>
            <w:tcW w:w="715" w:type="dxa"/>
            <w:vMerge/>
            <w:tcBorders>
              <w:left w:val="nil"/>
            </w:tcBorders>
            <w:vAlign w:val="center"/>
          </w:tcPr>
          <w:p w14:paraId="7070FFE4" w14:textId="77777777" w:rsidR="00FA0C42" w:rsidRDefault="00FA0C42" w:rsidP="00BA323B">
            <w:pPr>
              <w:pStyle w:val="WordsinTable"/>
              <w:spacing w:before="120" w:after="0" w:line="276" w:lineRule="auto"/>
              <w:jc w:val="center"/>
            </w:pPr>
          </w:p>
        </w:tc>
        <w:tc>
          <w:tcPr>
            <w:tcW w:w="720" w:type="dxa"/>
            <w:vAlign w:val="center"/>
          </w:tcPr>
          <w:p w14:paraId="3A15AE43" w14:textId="77777777" w:rsidR="00FA0C42" w:rsidRDefault="00FA0C42" w:rsidP="00BA323B">
            <w:pPr>
              <w:pStyle w:val="WordsinTable"/>
              <w:spacing w:before="240" w:after="0"/>
              <w:jc w:val="center"/>
            </w:pPr>
            <w:r>
              <w:t>2020/11</w:t>
            </w:r>
          </w:p>
        </w:tc>
        <w:tc>
          <w:tcPr>
            <w:tcW w:w="624" w:type="dxa"/>
            <w:vAlign w:val="bottom"/>
          </w:tcPr>
          <w:p w14:paraId="6CCB117C"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522.0 (298.3)</w:t>
            </w:r>
          </w:p>
        </w:tc>
        <w:tc>
          <w:tcPr>
            <w:tcW w:w="625" w:type="dxa"/>
            <w:vAlign w:val="bottom"/>
          </w:tcPr>
          <w:p w14:paraId="456AB762"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2A0A15D3"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5FF416B8"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487.1 (88.5)</w:t>
            </w:r>
          </w:p>
        </w:tc>
        <w:tc>
          <w:tcPr>
            <w:tcW w:w="625" w:type="dxa"/>
            <w:vAlign w:val="bottom"/>
          </w:tcPr>
          <w:p w14:paraId="32186D3B"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431.7 (88.0)</w:t>
            </w:r>
          </w:p>
        </w:tc>
        <w:tc>
          <w:tcPr>
            <w:tcW w:w="625" w:type="dxa"/>
            <w:shd w:val="clear" w:color="auto" w:fill="E7E6E6" w:themeFill="background2"/>
            <w:vAlign w:val="bottom"/>
          </w:tcPr>
          <w:p w14:paraId="6E2348D9"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1029.9 (41.2)</w:t>
            </w:r>
          </w:p>
        </w:tc>
        <w:tc>
          <w:tcPr>
            <w:tcW w:w="625" w:type="dxa"/>
            <w:vAlign w:val="bottom"/>
          </w:tcPr>
          <w:p w14:paraId="5AAE938F"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339.1 (40.6)</w:t>
            </w:r>
          </w:p>
        </w:tc>
        <w:tc>
          <w:tcPr>
            <w:tcW w:w="625" w:type="dxa"/>
            <w:shd w:val="clear" w:color="auto" w:fill="E7E6E6" w:themeFill="background2"/>
            <w:vAlign w:val="bottom"/>
          </w:tcPr>
          <w:p w14:paraId="765FAFFC"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937.3 (53.6)</w:t>
            </w:r>
          </w:p>
        </w:tc>
        <w:tc>
          <w:tcPr>
            <w:tcW w:w="625" w:type="dxa"/>
            <w:vAlign w:val="bottom"/>
          </w:tcPr>
          <w:p w14:paraId="4FEF4AFC"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674.8 (166.1)</w:t>
            </w:r>
          </w:p>
        </w:tc>
        <w:tc>
          <w:tcPr>
            <w:tcW w:w="625" w:type="dxa"/>
            <w:shd w:val="clear" w:color="auto" w:fill="E7E6E6" w:themeFill="background2"/>
            <w:vAlign w:val="bottom"/>
          </w:tcPr>
          <w:p w14:paraId="2A1C89E1"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913.0 (119.8)</w:t>
            </w:r>
          </w:p>
        </w:tc>
        <w:tc>
          <w:tcPr>
            <w:tcW w:w="625" w:type="dxa"/>
            <w:vAlign w:val="bottom"/>
          </w:tcPr>
          <w:p w14:paraId="23E23888"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487.5 (50.9)</w:t>
            </w:r>
          </w:p>
        </w:tc>
        <w:tc>
          <w:tcPr>
            <w:tcW w:w="625" w:type="dxa"/>
            <w:tcBorders>
              <w:right w:val="nil"/>
            </w:tcBorders>
            <w:vAlign w:val="bottom"/>
          </w:tcPr>
          <w:p w14:paraId="389F914C"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180.5 (155.5)</w:t>
            </w:r>
          </w:p>
        </w:tc>
      </w:tr>
      <w:tr w:rsidR="00FA0C42" w14:paraId="4F190085" w14:textId="77777777" w:rsidTr="00BA323B">
        <w:trPr>
          <w:trHeight w:val="214"/>
        </w:trPr>
        <w:tc>
          <w:tcPr>
            <w:tcW w:w="715" w:type="dxa"/>
            <w:vMerge/>
            <w:tcBorders>
              <w:left w:val="nil"/>
            </w:tcBorders>
            <w:vAlign w:val="center"/>
          </w:tcPr>
          <w:p w14:paraId="7EAEEB2E" w14:textId="77777777" w:rsidR="00FA0C42" w:rsidRDefault="00FA0C42" w:rsidP="00BA323B">
            <w:pPr>
              <w:pStyle w:val="WordsinTable"/>
              <w:spacing w:before="120" w:after="0" w:line="276" w:lineRule="auto"/>
              <w:jc w:val="center"/>
            </w:pPr>
          </w:p>
        </w:tc>
        <w:tc>
          <w:tcPr>
            <w:tcW w:w="720" w:type="dxa"/>
            <w:vAlign w:val="center"/>
          </w:tcPr>
          <w:p w14:paraId="17812E90" w14:textId="77777777" w:rsidR="00FA0C42" w:rsidRDefault="00FA0C42" w:rsidP="00BA323B">
            <w:pPr>
              <w:pStyle w:val="WordsinTable"/>
              <w:spacing w:before="240" w:after="0"/>
              <w:jc w:val="center"/>
            </w:pPr>
            <w:r>
              <w:t>2021/10</w:t>
            </w:r>
          </w:p>
        </w:tc>
        <w:tc>
          <w:tcPr>
            <w:tcW w:w="624" w:type="dxa"/>
            <w:vAlign w:val="bottom"/>
          </w:tcPr>
          <w:p w14:paraId="51E3FEB0"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578.1 (302.2)</w:t>
            </w:r>
          </w:p>
        </w:tc>
        <w:tc>
          <w:tcPr>
            <w:tcW w:w="625" w:type="dxa"/>
            <w:vAlign w:val="center"/>
          </w:tcPr>
          <w:p w14:paraId="32AE7E81"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6B37E929"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5AF8C2FA"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444.1 (86.7)</w:t>
            </w:r>
          </w:p>
        </w:tc>
        <w:tc>
          <w:tcPr>
            <w:tcW w:w="625" w:type="dxa"/>
            <w:vAlign w:val="bottom"/>
          </w:tcPr>
          <w:p w14:paraId="145CDF0B"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415.5 (90.5)</w:t>
            </w:r>
          </w:p>
        </w:tc>
        <w:tc>
          <w:tcPr>
            <w:tcW w:w="625" w:type="dxa"/>
            <w:shd w:val="clear" w:color="auto" w:fill="E7E6E6" w:themeFill="background2"/>
            <w:vAlign w:val="bottom"/>
          </w:tcPr>
          <w:p w14:paraId="49E563E4"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961.5 (42.4)</w:t>
            </w:r>
          </w:p>
        </w:tc>
        <w:tc>
          <w:tcPr>
            <w:tcW w:w="625" w:type="dxa"/>
            <w:vAlign w:val="bottom"/>
          </w:tcPr>
          <w:p w14:paraId="0035F2D4"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360.9 (41.3)</w:t>
            </w:r>
          </w:p>
        </w:tc>
        <w:tc>
          <w:tcPr>
            <w:tcW w:w="625" w:type="dxa"/>
            <w:shd w:val="clear" w:color="auto" w:fill="E7E6E6" w:themeFill="background2"/>
            <w:vAlign w:val="bottom"/>
          </w:tcPr>
          <w:p w14:paraId="30B1700E"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898.9 (52.6)</w:t>
            </w:r>
          </w:p>
        </w:tc>
        <w:tc>
          <w:tcPr>
            <w:tcW w:w="625" w:type="dxa"/>
            <w:vAlign w:val="bottom"/>
          </w:tcPr>
          <w:p w14:paraId="2224960A"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830.1 (167.7)</w:t>
            </w:r>
          </w:p>
        </w:tc>
        <w:tc>
          <w:tcPr>
            <w:tcW w:w="625" w:type="dxa"/>
            <w:shd w:val="clear" w:color="auto" w:fill="E7E6E6" w:themeFill="background2"/>
            <w:vAlign w:val="bottom"/>
          </w:tcPr>
          <w:p w14:paraId="709CD466"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1080.3 (121.3)</w:t>
            </w:r>
          </w:p>
        </w:tc>
        <w:tc>
          <w:tcPr>
            <w:tcW w:w="625" w:type="dxa"/>
            <w:vAlign w:val="bottom"/>
          </w:tcPr>
          <w:p w14:paraId="4B8D33EE"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619.4 (50.6)</w:t>
            </w:r>
          </w:p>
        </w:tc>
        <w:tc>
          <w:tcPr>
            <w:tcW w:w="625" w:type="dxa"/>
            <w:tcBorders>
              <w:right w:val="nil"/>
            </w:tcBorders>
            <w:vAlign w:val="bottom"/>
          </w:tcPr>
          <w:p w14:paraId="030E1A71"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232.8 (161.1)</w:t>
            </w:r>
          </w:p>
        </w:tc>
      </w:tr>
      <w:tr w:rsidR="00FA0C42" w14:paraId="20A67EAE" w14:textId="77777777" w:rsidTr="00BA323B">
        <w:trPr>
          <w:trHeight w:val="214"/>
        </w:trPr>
        <w:tc>
          <w:tcPr>
            <w:tcW w:w="715" w:type="dxa"/>
            <w:vMerge/>
            <w:tcBorders>
              <w:left w:val="nil"/>
            </w:tcBorders>
            <w:vAlign w:val="center"/>
          </w:tcPr>
          <w:p w14:paraId="0D35D340" w14:textId="77777777" w:rsidR="00FA0C42" w:rsidRDefault="00FA0C42" w:rsidP="00BA323B">
            <w:pPr>
              <w:pStyle w:val="WordsinTable"/>
              <w:spacing w:before="120" w:after="0" w:line="276" w:lineRule="auto"/>
              <w:jc w:val="center"/>
            </w:pPr>
          </w:p>
        </w:tc>
        <w:tc>
          <w:tcPr>
            <w:tcW w:w="720" w:type="dxa"/>
            <w:vAlign w:val="center"/>
          </w:tcPr>
          <w:p w14:paraId="64F5FC10" w14:textId="77777777" w:rsidR="00FA0C42" w:rsidRDefault="00FA0C42" w:rsidP="00BA323B">
            <w:pPr>
              <w:pStyle w:val="WordsinTable"/>
              <w:spacing w:before="240" w:after="0"/>
              <w:jc w:val="center"/>
            </w:pPr>
            <w:r>
              <w:t>2021/11</w:t>
            </w:r>
          </w:p>
        </w:tc>
        <w:tc>
          <w:tcPr>
            <w:tcW w:w="624" w:type="dxa"/>
            <w:vAlign w:val="bottom"/>
          </w:tcPr>
          <w:p w14:paraId="4BD3EC65"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488.7 (321.8)</w:t>
            </w:r>
          </w:p>
        </w:tc>
        <w:tc>
          <w:tcPr>
            <w:tcW w:w="625" w:type="dxa"/>
            <w:vAlign w:val="center"/>
          </w:tcPr>
          <w:p w14:paraId="1C20BED4"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2F458037"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18549679"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376.1 (96.6)</w:t>
            </w:r>
          </w:p>
        </w:tc>
        <w:tc>
          <w:tcPr>
            <w:tcW w:w="625" w:type="dxa"/>
            <w:vAlign w:val="bottom"/>
          </w:tcPr>
          <w:p w14:paraId="001D674B"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350.7 (92.1)</w:t>
            </w:r>
          </w:p>
        </w:tc>
        <w:tc>
          <w:tcPr>
            <w:tcW w:w="625" w:type="dxa"/>
            <w:shd w:val="clear" w:color="auto" w:fill="E7E6E6" w:themeFill="background2"/>
            <w:vAlign w:val="bottom"/>
          </w:tcPr>
          <w:p w14:paraId="031058BB"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833.3 (43.2)</w:t>
            </w:r>
          </w:p>
        </w:tc>
        <w:tc>
          <w:tcPr>
            <w:tcW w:w="625" w:type="dxa"/>
            <w:vAlign w:val="bottom"/>
          </w:tcPr>
          <w:p w14:paraId="25289F0E"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320.0 (42.7)</w:t>
            </w:r>
          </w:p>
        </w:tc>
        <w:tc>
          <w:tcPr>
            <w:tcW w:w="625" w:type="dxa"/>
            <w:shd w:val="clear" w:color="auto" w:fill="E7E6E6" w:themeFill="background2"/>
            <w:vAlign w:val="bottom"/>
          </w:tcPr>
          <w:p w14:paraId="226AA8E1"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742.2 (54.1)</w:t>
            </w:r>
          </w:p>
        </w:tc>
        <w:tc>
          <w:tcPr>
            <w:tcW w:w="625" w:type="dxa"/>
            <w:vAlign w:val="bottom"/>
          </w:tcPr>
          <w:p w14:paraId="70DD7A4B"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694.9 (176.3)</w:t>
            </w:r>
          </w:p>
        </w:tc>
        <w:tc>
          <w:tcPr>
            <w:tcW w:w="625" w:type="dxa"/>
            <w:shd w:val="clear" w:color="auto" w:fill="E7E6E6" w:themeFill="background2"/>
            <w:vAlign w:val="bottom"/>
          </w:tcPr>
          <w:p w14:paraId="7BA97A6D"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896.7 (127.8)</w:t>
            </w:r>
          </w:p>
        </w:tc>
        <w:tc>
          <w:tcPr>
            <w:tcW w:w="625" w:type="dxa"/>
            <w:vAlign w:val="bottom"/>
          </w:tcPr>
          <w:p w14:paraId="2FCAB4D7"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513.7 (57.8)</w:t>
            </w:r>
          </w:p>
        </w:tc>
        <w:tc>
          <w:tcPr>
            <w:tcW w:w="625" w:type="dxa"/>
            <w:tcBorders>
              <w:right w:val="nil"/>
            </w:tcBorders>
            <w:vAlign w:val="bottom"/>
          </w:tcPr>
          <w:p w14:paraId="0E885EB8"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182.5 (176.1)</w:t>
            </w:r>
          </w:p>
        </w:tc>
      </w:tr>
      <w:tr w:rsidR="00FA0C42" w14:paraId="2D2F91BE" w14:textId="77777777" w:rsidTr="00BA323B">
        <w:trPr>
          <w:trHeight w:val="214"/>
        </w:trPr>
        <w:tc>
          <w:tcPr>
            <w:tcW w:w="715" w:type="dxa"/>
            <w:vMerge/>
            <w:tcBorders>
              <w:left w:val="nil"/>
            </w:tcBorders>
            <w:vAlign w:val="center"/>
          </w:tcPr>
          <w:p w14:paraId="2E5697C7" w14:textId="77777777" w:rsidR="00FA0C42" w:rsidRDefault="00FA0C42" w:rsidP="00BA323B">
            <w:pPr>
              <w:pStyle w:val="WordsinTable"/>
              <w:spacing w:before="120" w:after="0" w:line="276" w:lineRule="auto"/>
              <w:jc w:val="center"/>
            </w:pPr>
          </w:p>
        </w:tc>
        <w:tc>
          <w:tcPr>
            <w:tcW w:w="720" w:type="dxa"/>
            <w:vAlign w:val="center"/>
          </w:tcPr>
          <w:p w14:paraId="4B097A78" w14:textId="77777777" w:rsidR="00FA0C42" w:rsidRDefault="00FA0C42" w:rsidP="00BA323B">
            <w:pPr>
              <w:pStyle w:val="WordsinTable"/>
              <w:spacing w:before="240" w:after="0"/>
              <w:jc w:val="center"/>
            </w:pPr>
            <w:r>
              <w:t>2021/12</w:t>
            </w:r>
          </w:p>
        </w:tc>
        <w:tc>
          <w:tcPr>
            <w:tcW w:w="624" w:type="dxa"/>
            <w:vAlign w:val="bottom"/>
          </w:tcPr>
          <w:p w14:paraId="45AC2AE1"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407.5 (344.7)</w:t>
            </w:r>
          </w:p>
        </w:tc>
        <w:tc>
          <w:tcPr>
            <w:tcW w:w="625" w:type="dxa"/>
            <w:vAlign w:val="center"/>
          </w:tcPr>
          <w:p w14:paraId="78F5D90B"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0A947D00"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7D8C222B"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294.3 (100.1)</w:t>
            </w:r>
          </w:p>
        </w:tc>
        <w:tc>
          <w:tcPr>
            <w:tcW w:w="625" w:type="dxa"/>
            <w:vAlign w:val="bottom"/>
          </w:tcPr>
          <w:p w14:paraId="0407BC2B"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278.4 (101.5)</w:t>
            </w:r>
          </w:p>
        </w:tc>
        <w:tc>
          <w:tcPr>
            <w:tcW w:w="625" w:type="dxa"/>
            <w:shd w:val="clear" w:color="auto" w:fill="E7E6E6" w:themeFill="background2"/>
            <w:vAlign w:val="bottom"/>
          </w:tcPr>
          <w:p w14:paraId="37CA6A81"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722.9 (44.8)</w:t>
            </w:r>
          </w:p>
        </w:tc>
        <w:tc>
          <w:tcPr>
            <w:tcW w:w="625" w:type="dxa"/>
            <w:vAlign w:val="bottom"/>
          </w:tcPr>
          <w:p w14:paraId="6B64A922"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268.4 (42.5)</w:t>
            </w:r>
          </w:p>
        </w:tc>
        <w:tc>
          <w:tcPr>
            <w:tcW w:w="625" w:type="dxa"/>
            <w:shd w:val="clear" w:color="auto" w:fill="E7E6E6" w:themeFill="background2"/>
            <w:vAlign w:val="bottom"/>
          </w:tcPr>
          <w:p w14:paraId="0FB96821"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637.0 (54.7)</w:t>
            </w:r>
          </w:p>
        </w:tc>
        <w:tc>
          <w:tcPr>
            <w:tcW w:w="625" w:type="dxa"/>
            <w:vAlign w:val="bottom"/>
          </w:tcPr>
          <w:p w14:paraId="56DC6752"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594.2 (180.2)</w:t>
            </w:r>
          </w:p>
        </w:tc>
        <w:tc>
          <w:tcPr>
            <w:tcW w:w="625" w:type="dxa"/>
            <w:shd w:val="clear" w:color="auto" w:fill="E7E6E6" w:themeFill="background2"/>
            <w:vAlign w:val="bottom"/>
          </w:tcPr>
          <w:p w14:paraId="60748A81"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775.5 (127.9)</w:t>
            </w:r>
          </w:p>
        </w:tc>
        <w:tc>
          <w:tcPr>
            <w:tcW w:w="625" w:type="dxa"/>
            <w:vAlign w:val="bottom"/>
          </w:tcPr>
          <w:p w14:paraId="71F26F45"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437.7 (59.5)</w:t>
            </w:r>
          </w:p>
        </w:tc>
        <w:tc>
          <w:tcPr>
            <w:tcW w:w="625" w:type="dxa"/>
            <w:tcBorders>
              <w:right w:val="nil"/>
            </w:tcBorders>
            <w:vAlign w:val="bottom"/>
          </w:tcPr>
          <w:p w14:paraId="7CA3A64B" w14:textId="77777777" w:rsidR="00FA0C42" w:rsidRPr="007F1B60" w:rsidRDefault="00FA0C42" w:rsidP="00BA323B">
            <w:pPr>
              <w:pStyle w:val="WordsinTable"/>
              <w:spacing w:before="240" w:after="0"/>
              <w:jc w:val="center"/>
              <w:rPr>
                <w:rFonts w:cs="Times New Roman"/>
                <w:sz w:val="14"/>
                <w:szCs w:val="14"/>
              </w:rPr>
            </w:pPr>
            <w:r w:rsidRPr="003E6C7D">
              <w:rPr>
                <w:rFonts w:cs="Times New Roman"/>
                <w:sz w:val="14"/>
                <w:szCs w:val="14"/>
              </w:rPr>
              <w:t>151.7 (176.2)</w:t>
            </w:r>
          </w:p>
        </w:tc>
      </w:tr>
      <w:tr w:rsidR="00FA0C42" w14:paraId="0BE4B59A" w14:textId="77777777" w:rsidTr="00BA323B">
        <w:trPr>
          <w:trHeight w:val="214"/>
        </w:trPr>
        <w:tc>
          <w:tcPr>
            <w:tcW w:w="715" w:type="dxa"/>
            <w:vMerge w:val="restart"/>
            <w:tcBorders>
              <w:left w:val="nil"/>
            </w:tcBorders>
            <w:vAlign w:val="center"/>
          </w:tcPr>
          <w:p w14:paraId="14F701AA" w14:textId="77777777" w:rsidR="00FA0C42" w:rsidRDefault="00FA0C42" w:rsidP="00BA323B">
            <w:pPr>
              <w:pStyle w:val="WordsinTable"/>
              <w:spacing w:before="120" w:after="0" w:line="276" w:lineRule="auto"/>
              <w:jc w:val="center"/>
            </w:pPr>
            <w:r>
              <w:t>Mid-Adult</w:t>
            </w:r>
          </w:p>
        </w:tc>
        <w:tc>
          <w:tcPr>
            <w:tcW w:w="720" w:type="dxa"/>
            <w:vAlign w:val="center"/>
          </w:tcPr>
          <w:p w14:paraId="63078FDA" w14:textId="77777777" w:rsidR="00FA0C42" w:rsidRDefault="00FA0C42" w:rsidP="00BA323B">
            <w:pPr>
              <w:pStyle w:val="WordsinTable"/>
              <w:spacing w:before="240" w:after="0"/>
              <w:jc w:val="center"/>
            </w:pPr>
            <w:r>
              <w:t>2020/9</w:t>
            </w:r>
          </w:p>
        </w:tc>
        <w:tc>
          <w:tcPr>
            <w:tcW w:w="624" w:type="dxa"/>
            <w:vAlign w:val="bottom"/>
          </w:tcPr>
          <w:p w14:paraId="342687C5"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381.1 (282.0)</w:t>
            </w:r>
          </w:p>
        </w:tc>
        <w:tc>
          <w:tcPr>
            <w:tcW w:w="625" w:type="dxa"/>
            <w:vAlign w:val="center"/>
          </w:tcPr>
          <w:p w14:paraId="453367C8"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60214DFA"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78B9665B"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512.2 (90.5)</w:t>
            </w:r>
          </w:p>
        </w:tc>
        <w:tc>
          <w:tcPr>
            <w:tcW w:w="625" w:type="dxa"/>
            <w:vAlign w:val="bottom"/>
          </w:tcPr>
          <w:p w14:paraId="7B989888"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530.6 (90.3)</w:t>
            </w:r>
          </w:p>
        </w:tc>
        <w:tc>
          <w:tcPr>
            <w:tcW w:w="625" w:type="dxa"/>
            <w:shd w:val="clear" w:color="auto" w:fill="E7E6E6" w:themeFill="background2"/>
            <w:vAlign w:val="bottom"/>
          </w:tcPr>
          <w:p w14:paraId="282093C4"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1215.4 (40.6)</w:t>
            </w:r>
          </w:p>
        </w:tc>
        <w:tc>
          <w:tcPr>
            <w:tcW w:w="625" w:type="dxa"/>
            <w:vAlign w:val="bottom"/>
          </w:tcPr>
          <w:p w14:paraId="04D19183"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400.9 (40.3)</w:t>
            </w:r>
          </w:p>
        </w:tc>
        <w:tc>
          <w:tcPr>
            <w:tcW w:w="625" w:type="dxa"/>
            <w:shd w:val="clear" w:color="auto" w:fill="E7E6E6" w:themeFill="background2"/>
            <w:vAlign w:val="bottom"/>
          </w:tcPr>
          <w:p w14:paraId="76C7F0C1"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926.9 (55.4)</w:t>
            </w:r>
          </w:p>
        </w:tc>
        <w:tc>
          <w:tcPr>
            <w:tcW w:w="625" w:type="dxa"/>
            <w:vAlign w:val="bottom"/>
          </w:tcPr>
          <w:p w14:paraId="6F6C15B8"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623.3 (154.2)</w:t>
            </w:r>
          </w:p>
        </w:tc>
        <w:tc>
          <w:tcPr>
            <w:tcW w:w="625" w:type="dxa"/>
            <w:shd w:val="clear" w:color="auto" w:fill="E7E6E6" w:themeFill="background2"/>
            <w:vAlign w:val="bottom"/>
          </w:tcPr>
          <w:p w14:paraId="208A2C8E"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816.7 (122.0)</w:t>
            </w:r>
          </w:p>
        </w:tc>
        <w:tc>
          <w:tcPr>
            <w:tcW w:w="625" w:type="dxa"/>
            <w:vAlign w:val="bottom"/>
          </w:tcPr>
          <w:p w14:paraId="6FDC0F09"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606.5 (43.6)</w:t>
            </w:r>
          </w:p>
        </w:tc>
        <w:tc>
          <w:tcPr>
            <w:tcW w:w="625" w:type="dxa"/>
            <w:tcBorders>
              <w:right w:val="nil"/>
            </w:tcBorders>
            <w:vAlign w:val="bottom"/>
          </w:tcPr>
          <w:p w14:paraId="6839C919"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250.0 (150.1)</w:t>
            </w:r>
          </w:p>
        </w:tc>
      </w:tr>
      <w:tr w:rsidR="00FA0C42" w14:paraId="6E16C1B5" w14:textId="77777777" w:rsidTr="00BA323B">
        <w:trPr>
          <w:trHeight w:val="214"/>
        </w:trPr>
        <w:tc>
          <w:tcPr>
            <w:tcW w:w="715" w:type="dxa"/>
            <w:vMerge/>
            <w:tcBorders>
              <w:left w:val="nil"/>
            </w:tcBorders>
            <w:vAlign w:val="center"/>
          </w:tcPr>
          <w:p w14:paraId="60178F8A" w14:textId="77777777" w:rsidR="00FA0C42" w:rsidRDefault="00FA0C42" w:rsidP="00BA323B">
            <w:pPr>
              <w:pStyle w:val="WordsinTable"/>
              <w:spacing w:before="120" w:after="0" w:line="276" w:lineRule="auto"/>
              <w:jc w:val="center"/>
            </w:pPr>
          </w:p>
        </w:tc>
        <w:tc>
          <w:tcPr>
            <w:tcW w:w="720" w:type="dxa"/>
            <w:vAlign w:val="center"/>
          </w:tcPr>
          <w:p w14:paraId="02EA7CA0" w14:textId="77777777" w:rsidR="00FA0C42" w:rsidRDefault="00FA0C42" w:rsidP="00BA323B">
            <w:pPr>
              <w:pStyle w:val="WordsinTable"/>
              <w:spacing w:before="240" w:after="0"/>
              <w:jc w:val="center"/>
            </w:pPr>
            <w:r>
              <w:t>2020/10</w:t>
            </w:r>
          </w:p>
        </w:tc>
        <w:tc>
          <w:tcPr>
            <w:tcW w:w="624" w:type="dxa"/>
            <w:vAlign w:val="bottom"/>
          </w:tcPr>
          <w:p w14:paraId="78BBB148"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376.6 (283.4)</w:t>
            </w:r>
          </w:p>
        </w:tc>
        <w:tc>
          <w:tcPr>
            <w:tcW w:w="625" w:type="dxa"/>
            <w:vAlign w:val="center"/>
          </w:tcPr>
          <w:p w14:paraId="538D08F9"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649E25ED"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2221DD66"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526.8 (90.6)</w:t>
            </w:r>
          </w:p>
        </w:tc>
        <w:tc>
          <w:tcPr>
            <w:tcW w:w="625" w:type="dxa"/>
            <w:vAlign w:val="bottom"/>
          </w:tcPr>
          <w:p w14:paraId="083765E7"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546.2 (90.2)</w:t>
            </w:r>
          </w:p>
        </w:tc>
        <w:tc>
          <w:tcPr>
            <w:tcW w:w="625" w:type="dxa"/>
            <w:shd w:val="clear" w:color="auto" w:fill="E7E6E6" w:themeFill="background2"/>
            <w:vAlign w:val="bottom"/>
          </w:tcPr>
          <w:p w14:paraId="504D0C35"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1212.7 (41.3)</w:t>
            </w:r>
          </w:p>
        </w:tc>
        <w:tc>
          <w:tcPr>
            <w:tcW w:w="625" w:type="dxa"/>
            <w:vAlign w:val="bottom"/>
          </w:tcPr>
          <w:p w14:paraId="36DA3D6C"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393.8 (40.3)</w:t>
            </w:r>
          </w:p>
        </w:tc>
        <w:tc>
          <w:tcPr>
            <w:tcW w:w="625" w:type="dxa"/>
            <w:shd w:val="clear" w:color="auto" w:fill="E7E6E6" w:themeFill="background2"/>
            <w:vAlign w:val="bottom"/>
          </w:tcPr>
          <w:p w14:paraId="6D732ED9"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821.9 (55.7)</w:t>
            </w:r>
          </w:p>
        </w:tc>
        <w:tc>
          <w:tcPr>
            <w:tcW w:w="625" w:type="dxa"/>
            <w:vAlign w:val="bottom"/>
          </w:tcPr>
          <w:p w14:paraId="76D93A22"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645.2 (155.1)</w:t>
            </w:r>
          </w:p>
        </w:tc>
        <w:tc>
          <w:tcPr>
            <w:tcW w:w="625" w:type="dxa"/>
            <w:shd w:val="clear" w:color="auto" w:fill="E7E6E6" w:themeFill="background2"/>
            <w:vAlign w:val="bottom"/>
          </w:tcPr>
          <w:p w14:paraId="06981B92"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837.9 (122.2)</w:t>
            </w:r>
          </w:p>
        </w:tc>
        <w:tc>
          <w:tcPr>
            <w:tcW w:w="625" w:type="dxa"/>
            <w:vAlign w:val="bottom"/>
          </w:tcPr>
          <w:p w14:paraId="14667533"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621.4 (44.4)</w:t>
            </w:r>
          </w:p>
        </w:tc>
        <w:tc>
          <w:tcPr>
            <w:tcW w:w="625" w:type="dxa"/>
            <w:tcBorders>
              <w:right w:val="nil"/>
            </w:tcBorders>
            <w:vAlign w:val="bottom"/>
          </w:tcPr>
          <w:p w14:paraId="39AAF21B"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257.6 (147.8)</w:t>
            </w:r>
          </w:p>
        </w:tc>
      </w:tr>
      <w:tr w:rsidR="00FA0C42" w14:paraId="53513C7F" w14:textId="77777777" w:rsidTr="00BA323B">
        <w:trPr>
          <w:trHeight w:val="214"/>
        </w:trPr>
        <w:tc>
          <w:tcPr>
            <w:tcW w:w="715" w:type="dxa"/>
            <w:vMerge/>
            <w:tcBorders>
              <w:left w:val="nil"/>
            </w:tcBorders>
            <w:vAlign w:val="center"/>
          </w:tcPr>
          <w:p w14:paraId="7A123D07" w14:textId="77777777" w:rsidR="00FA0C42" w:rsidRDefault="00FA0C42" w:rsidP="00BA323B">
            <w:pPr>
              <w:pStyle w:val="WordsinTable"/>
              <w:spacing w:before="120" w:after="0" w:line="276" w:lineRule="auto"/>
              <w:jc w:val="center"/>
            </w:pPr>
          </w:p>
        </w:tc>
        <w:tc>
          <w:tcPr>
            <w:tcW w:w="720" w:type="dxa"/>
            <w:vAlign w:val="center"/>
          </w:tcPr>
          <w:p w14:paraId="28BC348C" w14:textId="77777777" w:rsidR="00FA0C42" w:rsidRDefault="00FA0C42" w:rsidP="00BA323B">
            <w:pPr>
              <w:pStyle w:val="WordsinTable"/>
              <w:spacing w:before="240" w:after="0"/>
              <w:jc w:val="center"/>
            </w:pPr>
            <w:r>
              <w:t>2020/11</w:t>
            </w:r>
          </w:p>
        </w:tc>
        <w:tc>
          <w:tcPr>
            <w:tcW w:w="624" w:type="dxa"/>
            <w:vAlign w:val="bottom"/>
          </w:tcPr>
          <w:p w14:paraId="5738B434"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457.9 (254.6)</w:t>
            </w:r>
          </w:p>
        </w:tc>
        <w:tc>
          <w:tcPr>
            <w:tcW w:w="625" w:type="dxa"/>
            <w:vAlign w:val="center"/>
          </w:tcPr>
          <w:p w14:paraId="35660476"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25C5E6FB"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343AE2EE"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626.9 (82.6)</w:t>
            </w:r>
          </w:p>
        </w:tc>
        <w:tc>
          <w:tcPr>
            <w:tcW w:w="625" w:type="dxa"/>
            <w:vAlign w:val="bottom"/>
          </w:tcPr>
          <w:p w14:paraId="5220A3B2"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645.6 (83.1)</w:t>
            </w:r>
          </w:p>
        </w:tc>
        <w:tc>
          <w:tcPr>
            <w:tcW w:w="625" w:type="dxa"/>
            <w:shd w:val="clear" w:color="auto" w:fill="E7E6E6" w:themeFill="background2"/>
            <w:vAlign w:val="bottom"/>
          </w:tcPr>
          <w:p w14:paraId="4934B855"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1361.6 (39.5)</w:t>
            </w:r>
          </w:p>
        </w:tc>
        <w:tc>
          <w:tcPr>
            <w:tcW w:w="625" w:type="dxa"/>
            <w:vAlign w:val="bottom"/>
          </w:tcPr>
          <w:p w14:paraId="06907876"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423.6 (39.6)</w:t>
            </w:r>
          </w:p>
        </w:tc>
        <w:tc>
          <w:tcPr>
            <w:tcW w:w="625" w:type="dxa"/>
            <w:shd w:val="clear" w:color="auto" w:fill="E7E6E6" w:themeFill="background2"/>
            <w:vAlign w:val="bottom"/>
          </w:tcPr>
          <w:p w14:paraId="6F6A09B3"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1036.6 (53.9)</w:t>
            </w:r>
          </w:p>
        </w:tc>
        <w:tc>
          <w:tcPr>
            <w:tcW w:w="625" w:type="dxa"/>
            <w:vAlign w:val="bottom"/>
          </w:tcPr>
          <w:p w14:paraId="52031921"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716.2 (143.3)</w:t>
            </w:r>
          </w:p>
        </w:tc>
        <w:tc>
          <w:tcPr>
            <w:tcW w:w="625" w:type="dxa"/>
            <w:shd w:val="clear" w:color="auto" w:fill="E7E6E6" w:themeFill="background2"/>
            <w:vAlign w:val="bottom"/>
          </w:tcPr>
          <w:p w14:paraId="5BE7DFA1"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945.9 (117.4)</w:t>
            </w:r>
          </w:p>
        </w:tc>
        <w:tc>
          <w:tcPr>
            <w:tcW w:w="625" w:type="dxa"/>
            <w:vAlign w:val="bottom"/>
          </w:tcPr>
          <w:p w14:paraId="697AF8C1"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682.9 (40.8)</w:t>
            </w:r>
          </w:p>
        </w:tc>
        <w:tc>
          <w:tcPr>
            <w:tcW w:w="625" w:type="dxa"/>
            <w:tcBorders>
              <w:right w:val="nil"/>
            </w:tcBorders>
            <w:vAlign w:val="bottom"/>
          </w:tcPr>
          <w:p w14:paraId="2DA5F914"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260.2 (133.8)</w:t>
            </w:r>
          </w:p>
        </w:tc>
      </w:tr>
      <w:tr w:rsidR="00FA0C42" w14:paraId="1D53FC02" w14:textId="77777777" w:rsidTr="00BA323B">
        <w:trPr>
          <w:trHeight w:val="214"/>
        </w:trPr>
        <w:tc>
          <w:tcPr>
            <w:tcW w:w="715" w:type="dxa"/>
            <w:vMerge/>
            <w:tcBorders>
              <w:left w:val="nil"/>
            </w:tcBorders>
            <w:vAlign w:val="center"/>
          </w:tcPr>
          <w:p w14:paraId="6E8AB1DF" w14:textId="77777777" w:rsidR="00FA0C42" w:rsidRDefault="00FA0C42" w:rsidP="00BA323B">
            <w:pPr>
              <w:pStyle w:val="WordsinTable"/>
              <w:spacing w:before="120" w:after="0" w:line="276" w:lineRule="auto"/>
              <w:jc w:val="center"/>
            </w:pPr>
          </w:p>
        </w:tc>
        <w:tc>
          <w:tcPr>
            <w:tcW w:w="720" w:type="dxa"/>
            <w:vAlign w:val="center"/>
          </w:tcPr>
          <w:p w14:paraId="59D69AC4" w14:textId="77777777" w:rsidR="00FA0C42" w:rsidRDefault="00FA0C42" w:rsidP="00BA323B">
            <w:pPr>
              <w:pStyle w:val="WordsinTable"/>
              <w:spacing w:before="240" w:after="0"/>
              <w:jc w:val="center"/>
            </w:pPr>
            <w:r>
              <w:t>2021/10</w:t>
            </w:r>
          </w:p>
        </w:tc>
        <w:tc>
          <w:tcPr>
            <w:tcW w:w="624" w:type="dxa"/>
            <w:vAlign w:val="bottom"/>
          </w:tcPr>
          <w:p w14:paraId="18FC3AA1"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493.1 (255.2)</w:t>
            </w:r>
          </w:p>
        </w:tc>
        <w:tc>
          <w:tcPr>
            <w:tcW w:w="625" w:type="dxa"/>
            <w:vAlign w:val="center"/>
          </w:tcPr>
          <w:p w14:paraId="1F61FBC5"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0D0480C6"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00CCD4FF"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563.6 (84.5)</w:t>
            </w:r>
          </w:p>
        </w:tc>
        <w:tc>
          <w:tcPr>
            <w:tcW w:w="625" w:type="dxa"/>
            <w:vAlign w:val="bottom"/>
          </w:tcPr>
          <w:p w14:paraId="4D13DC6E"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583.4 (84.7)</w:t>
            </w:r>
          </w:p>
        </w:tc>
        <w:tc>
          <w:tcPr>
            <w:tcW w:w="625" w:type="dxa"/>
            <w:shd w:val="clear" w:color="auto" w:fill="E7E6E6" w:themeFill="background2"/>
            <w:vAlign w:val="bottom"/>
          </w:tcPr>
          <w:p w14:paraId="0DFC3EBC"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1406.4 (40.0)</w:t>
            </w:r>
          </w:p>
        </w:tc>
        <w:tc>
          <w:tcPr>
            <w:tcW w:w="625" w:type="dxa"/>
            <w:vAlign w:val="bottom"/>
          </w:tcPr>
          <w:p w14:paraId="20FF57EA"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492.3 (39.8)</w:t>
            </w:r>
          </w:p>
        </w:tc>
        <w:tc>
          <w:tcPr>
            <w:tcW w:w="625" w:type="dxa"/>
            <w:shd w:val="clear" w:color="auto" w:fill="E7E6E6" w:themeFill="background2"/>
            <w:vAlign w:val="bottom"/>
          </w:tcPr>
          <w:p w14:paraId="7EDC6686"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955.3 (53.7)</w:t>
            </w:r>
          </w:p>
        </w:tc>
        <w:tc>
          <w:tcPr>
            <w:tcW w:w="625" w:type="dxa"/>
            <w:vAlign w:val="bottom"/>
          </w:tcPr>
          <w:p w14:paraId="68561D8F"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863.7 (145.6)</w:t>
            </w:r>
          </w:p>
        </w:tc>
        <w:tc>
          <w:tcPr>
            <w:tcW w:w="625" w:type="dxa"/>
            <w:shd w:val="clear" w:color="auto" w:fill="E7E6E6" w:themeFill="background2"/>
            <w:vAlign w:val="bottom"/>
          </w:tcPr>
          <w:p w14:paraId="4AB8F2F5"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1096.9 (118.1)</w:t>
            </w:r>
          </w:p>
        </w:tc>
        <w:tc>
          <w:tcPr>
            <w:tcW w:w="625" w:type="dxa"/>
            <w:vAlign w:val="bottom"/>
          </w:tcPr>
          <w:p w14:paraId="344D6C15"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838.4 (41.6)</w:t>
            </w:r>
          </w:p>
        </w:tc>
        <w:tc>
          <w:tcPr>
            <w:tcW w:w="625" w:type="dxa"/>
            <w:tcBorders>
              <w:right w:val="nil"/>
            </w:tcBorders>
            <w:vAlign w:val="bottom"/>
          </w:tcPr>
          <w:p w14:paraId="19383B9F"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353.8 (134.0)</w:t>
            </w:r>
          </w:p>
        </w:tc>
      </w:tr>
      <w:tr w:rsidR="00FA0C42" w14:paraId="4A11E9CA" w14:textId="77777777" w:rsidTr="00BA323B">
        <w:trPr>
          <w:trHeight w:val="214"/>
        </w:trPr>
        <w:tc>
          <w:tcPr>
            <w:tcW w:w="715" w:type="dxa"/>
            <w:vMerge/>
            <w:tcBorders>
              <w:left w:val="nil"/>
            </w:tcBorders>
            <w:vAlign w:val="center"/>
          </w:tcPr>
          <w:p w14:paraId="39F7A9E0" w14:textId="77777777" w:rsidR="00FA0C42" w:rsidRDefault="00FA0C42" w:rsidP="00BA323B">
            <w:pPr>
              <w:pStyle w:val="WordsinTable"/>
              <w:spacing w:before="120" w:after="0" w:line="276" w:lineRule="auto"/>
              <w:jc w:val="center"/>
            </w:pPr>
          </w:p>
        </w:tc>
        <w:tc>
          <w:tcPr>
            <w:tcW w:w="720" w:type="dxa"/>
            <w:vAlign w:val="center"/>
          </w:tcPr>
          <w:p w14:paraId="6D3CC559" w14:textId="77777777" w:rsidR="00FA0C42" w:rsidRDefault="00FA0C42" w:rsidP="00BA323B">
            <w:pPr>
              <w:pStyle w:val="WordsinTable"/>
              <w:spacing w:before="240" w:after="0"/>
              <w:jc w:val="center"/>
            </w:pPr>
            <w:r>
              <w:t>2021/11</w:t>
            </w:r>
          </w:p>
        </w:tc>
        <w:tc>
          <w:tcPr>
            <w:tcW w:w="624" w:type="dxa"/>
            <w:vAlign w:val="bottom"/>
          </w:tcPr>
          <w:p w14:paraId="4F6BD267"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433.8 (285.1)</w:t>
            </w:r>
          </w:p>
        </w:tc>
        <w:tc>
          <w:tcPr>
            <w:tcW w:w="625" w:type="dxa"/>
            <w:vAlign w:val="center"/>
          </w:tcPr>
          <w:p w14:paraId="7673A8FC"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4E26B725"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3E4CD9FD"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517.4 (90.1)</w:t>
            </w:r>
          </w:p>
        </w:tc>
        <w:tc>
          <w:tcPr>
            <w:tcW w:w="625" w:type="dxa"/>
            <w:vAlign w:val="bottom"/>
          </w:tcPr>
          <w:p w14:paraId="255386B2"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536.2 (90.8)</w:t>
            </w:r>
          </w:p>
        </w:tc>
        <w:tc>
          <w:tcPr>
            <w:tcW w:w="625" w:type="dxa"/>
            <w:shd w:val="clear" w:color="auto" w:fill="E7E6E6" w:themeFill="background2"/>
            <w:vAlign w:val="bottom"/>
          </w:tcPr>
          <w:p w14:paraId="10630E98"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1168.7 (40.9)</w:t>
            </w:r>
          </w:p>
        </w:tc>
        <w:tc>
          <w:tcPr>
            <w:tcW w:w="625" w:type="dxa"/>
            <w:vAlign w:val="bottom"/>
          </w:tcPr>
          <w:p w14:paraId="43338BF9"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427.7 (40.6)</w:t>
            </w:r>
          </w:p>
        </w:tc>
        <w:tc>
          <w:tcPr>
            <w:tcW w:w="625" w:type="dxa"/>
            <w:shd w:val="clear" w:color="auto" w:fill="E7E6E6" w:themeFill="background2"/>
            <w:vAlign w:val="bottom"/>
          </w:tcPr>
          <w:p w14:paraId="2B8DB67C"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855.5 (55.4)</w:t>
            </w:r>
          </w:p>
        </w:tc>
        <w:tc>
          <w:tcPr>
            <w:tcW w:w="625" w:type="dxa"/>
            <w:vAlign w:val="bottom"/>
          </w:tcPr>
          <w:p w14:paraId="769E8384"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719.7 (154.4)</w:t>
            </w:r>
          </w:p>
        </w:tc>
        <w:tc>
          <w:tcPr>
            <w:tcW w:w="625" w:type="dxa"/>
            <w:shd w:val="clear" w:color="auto" w:fill="E7E6E6" w:themeFill="background2"/>
            <w:vAlign w:val="bottom"/>
          </w:tcPr>
          <w:p w14:paraId="3A28624E"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910.4 (123.4)</w:t>
            </w:r>
          </w:p>
        </w:tc>
        <w:tc>
          <w:tcPr>
            <w:tcW w:w="625" w:type="dxa"/>
            <w:vAlign w:val="bottom"/>
          </w:tcPr>
          <w:p w14:paraId="3A500DD9"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703.5 (45.8)</w:t>
            </w:r>
          </w:p>
        </w:tc>
        <w:tc>
          <w:tcPr>
            <w:tcW w:w="625" w:type="dxa"/>
            <w:tcBorders>
              <w:right w:val="nil"/>
            </w:tcBorders>
            <w:vAlign w:val="bottom"/>
          </w:tcPr>
          <w:p w14:paraId="2C300A8F"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288.3 (150.8)</w:t>
            </w:r>
          </w:p>
        </w:tc>
      </w:tr>
      <w:tr w:rsidR="00FA0C42" w14:paraId="65D62794" w14:textId="77777777" w:rsidTr="00BA323B">
        <w:trPr>
          <w:trHeight w:val="214"/>
        </w:trPr>
        <w:tc>
          <w:tcPr>
            <w:tcW w:w="715" w:type="dxa"/>
            <w:vMerge/>
            <w:tcBorders>
              <w:left w:val="nil"/>
            </w:tcBorders>
            <w:vAlign w:val="center"/>
          </w:tcPr>
          <w:p w14:paraId="2C42BC0E" w14:textId="77777777" w:rsidR="00FA0C42" w:rsidRDefault="00FA0C42" w:rsidP="00BA323B">
            <w:pPr>
              <w:pStyle w:val="WordsinTable"/>
              <w:spacing w:before="120" w:after="0" w:line="276" w:lineRule="auto"/>
              <w:jc w:val="center"/>
            </w:pPr>
          </w:p>
        </w:tc>
        <w:tc>
          <w:tcPr>
            <w:tcW w:w="720" w:type="dxa"/>
            <w:vAlign w:val="center"/>
          </w:tcPr>
          <w:p w14:paraId="17353E7A" w14:textId="77777777" w:rsidR="00FA0C42" w:rsidRDefault="00FA0C42" w:rsidP="00BA323B">
            <w:pPr>
              <w:pStyle w:val="WordsinTable"/>
              <w:spacing w:before="240" w:after="0"/>
              <w:jc w:val="center"/>
            </w:pPr>
            <w:r>
              <w:t>2021/12</w:t>
            </w:r>
          </w:p>
        </w:tc>
        <w:tc>
          <w:tcPr>
            <w:tcW w:w="624" w:type="dxa"/>
            <w:vAlign w:val="bottom"/>
          </w:tcPr>
          <w:p w14:paraId="70AA9C8B"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355.0 (302.8)</w:t>
            </w:r>
          </w:p>
        </w:tc>
        <w:tc>
          <w:tcPr>
            <w:tcW w:w="625" w:type="dxa"/>
            <w:vAlign w:val="center"/>
          </w:tcPr>
          <w:p w14:paraId="5C44729C"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48EDBD16"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637BDCD7"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412.3 (94.1)</w:t>
            </w:r>
          </w:p>
        </w:tc>
        <w:tc>
          <w:tcPr>
            <w:tcW w:w="625" w:type="dxa"/>
            <w:vAlign w:val="bottom"/>
          </w:tcPr>
          <w:p w14:paraId="21D41ADE"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435.0 (94.9)</w:t>
            </w:r>
          </w:p>
        </w:tc>
        <w:tc>
          <w:tcPr>
            <w:tcW w:w="625" w:type="dxa"/>
            <w:shd w:val="clear" w:color="auto" w:fill="E7E6E6" w:themeFill="background2"/>
            <w:vAlign w:val="bottom"/>
          </w:tcPr>
          <w:p w14:paraId="61178CAA"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1006.8 (41.1)</w:t>
            </w:r>
          </w:p>
        </w:tc>
        <w:tc>
          <w:tcPr>
            <w:tcW w:w="625" w:type="dxa"/>
            <w:vAlign w:val="bottom"/>
          </w:tcPr>
          <w:p w14:paraId="5F7C43AD"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352.5 (41.8)</w:t>
            </w:r>
          </w:p>
        </w:tc>
        <w:tc>
          <w:tcPr>
            <w:tcW w:w="625" w:type="dxa"/>
            <w:shd w:val="clear" w:color="auto" w:fill="E7E6E6" w:themeFill="background2"/>
            <w:vAlign w:val="bottom"/>
          </w:tcPr>
          <w:p w14:paraId="3D3D2F98"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711.0 (56.2)</w:t>
            </w:r>
          </w:p>
        </w:tc>
        <w:tc>
          <w:tcPr>
            <w:tcW w:w="625" w:type="dxa"/>
            <w:vAlign w:val="bottom"/>
          </w:tcPr>
          <w:p w14:paraId="6F57BBB3"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607.8 (162.4)</w:t>
            </w:r>
          </w:p>
        </w:tc>
        <w:tc>
          <w:tcPr>
            <w:tcW w:w="625" w:type="dxa"/>
            <w:shd w:val="clear" w:color="auto" w:fill="E7E6E6" w:themeFill="background2"/>
            <w:vAlign w:val="bottom"/>
          </w:tcPr>
          <w:p w14:paraId="13C8A7EF"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770.5 (125.4)</w:t>
            </w:r>
          </w:p>
        </w:tc>
        <w:tc>
          <w:tcPr>
            <w:tcW w:w="625" w:type="dxa"/>
            <w:vAlign w:val="bottom"/>
          </w:tcPr>
          <w:p w14:paraId="13DF3080"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593.0 (48.3)</w:t>
            </w:r>
          </w:p>
        </w:tc>
        <w:tc>
          <w:tcPr>
            <w:tcW w:w="625" w:type="dxa"/>
            <w:tcBorders>
              <w:right w:val="nil"/>
            </w:tcBorders>
            <w:vAlign w:val="bottom"/>
          </w:tcPr>
          <w:p w14:paraId="74546C93" w14:textId="77777777" w:rsidR="00FA0C42" w:rsidRPr="007F1B60" w:rsidRDefault="00FA0C42" w:rsidP="00BA323B">
            <w:pPr>
              <w:pStyle w:val="WordsinTable"/>
              <w:spacing w:before="240" w:after="0"/>
              <w:jc w:val="center"/>
              <w:rPr>
                <w:rFonts w:cs="Times New Roman"/>
                <w:sz w:val="14"/>
                <w:szCs w:val="14"/>
              </w:rPr>
            </w:pPr>
            <w:r w:rsidRPr="005726E8">
              <w:rPr>
                <w:rFonts w:cs="Times New Roman"/>
                <w:sz w:val="14"/>
                <w:szCs w:val="14"/>
              </w:rPr>
              <w:t>246.2 (155.6)</w:t>
            </w:r>
          </w:p>
        </w:tc>
      </w:tr>
      <w:tr w:rsidR="00FA0C42" w14:paraId="582C8554" w14:textId="77777777" w:rsidTr="00BA323B">
        <w:trPr>
          <w:trHeight w:val="214"/>
        </w:trPr>
        <w:tc>
          <w:tcPr>
            <w:tcW w:w="715" w:type="dxa"/>
            <w:vMerge w:val="restart"/>
            <w:tcBorders>
              <w:left w:val="nil"/>
            </w:tcBorders>
            <w:vAlign w:val="center"/>
          </w:tcPr>
          <w:p w14:paraId="63B9536C" w14:textId="77777777" w:rsidR="00FA0C42" w:rsidRDefault="00FA0C42" w:rsidP="00BA323B">
            <w:pPr>
              <w:pStyle w:val="WordsinTable"/>
              <w:spacing w:before="120" w:after="0" w:line="276" w:lineRule="auto"/>
              <w:jc w:val="center"/>
            </w:pPr>
            <w:r>
              <w:t>Seniors</w:t>
            </w:r>
          </w:p>
        </w:tc>
        <w:tc>
          <w:tcPr>
            <w:tcW w:w="720" w:type="dxa"/>
            <w:vAlign w:val="center"/>
          </w:tcPr>
          <w:p w14:paraId="57C23D56" w14:textId="77777777" w:rsidR="00FA0C42" w:rsidRDefault="00FA0C42" w:rsidP="00BA323B">
            <w:pPr>
              <w:pStyle w:val="WordsinTable"/>
              <w:spacing w:before="240" w:after="0"/>
              <w:jc w:val="center"/>
            </w:pPr>
            <w:r>
              <w:t>2020/9</w:t>
            </w:r>
          </w:p>
        </w:tc>
        <w:tc>
          <w:tcPr>
            <w:tcW w:w="624" w:type="dxa"/>
            <w:vAlign w:val="bottom"/>
          </w:tcPr>
          <w:p w14:paraId="51B7E3AF"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72.6 (232.7)</w:t>
            </w:r>
          </w:p>
        </w:tc>
        <w:tc>
          <w:tcPr>
            <w:tcW w:w="625" w:type="dxa"/>
            <w:vAlign w:val="center"/>
          </w:tcPr>
          <w:p w14:paraId="16A68971"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0DF377DD"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504A1B85"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247.2 (102.6)</w:t>
            </w:r>
          </w:p>
        </w:tc>
        <w:tc>
          <w:tcPr>
            <w:tcW w:w="625" w:type="dxa"/>
            <w:vAlign w:val="bottom"/>
          </w:tcPr>
          <w:p w14:paraId="460EAD09"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265.8 (103.3)</w:t>
            </w:r>
          </w:p>
        </w:tc>
        <w:tc>
          <w:tcPr>
            <w:tcW w:w="625" w:type="dxa"/>
            <w:shd w:val="clear" w:color="auto" w:fill="E7E6E6" w:themeFill="background2"/>
            <w:vAlign w:val="bottom"/>
          </w:tcPr>
          <w:p w14:paraId="3C110571"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499.4 (38.9)</w:t>
            </w:r>
          </w:p>
        </w:tc>
        <w:tc>
          <w:tcPr>
            <w:tcW w:w="625" w:type="dxa"/>
            <w:vAlign w:val="bottom"/>
          </w:tcPr>
          <w:p w14:paraId="740A8B5A"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215.2 (37.3)</w:t>
            </w:r>
          </w:p>
        </w:tc>
        <w:tc>
          <w:tcPr>
            <w:tcW w:w="625" w:type="dxa"/>
            <w:shd w:val="clear" w:color="auto" w:fill="E7E6E6" w:themeFill="background2"/>
            <w:vAlign w:val="bottom"/>
          </w:tcPr>
          <w:p w14:paraId="5390EA97"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355.5 (60.5)</w:t>
            </w:r>
          </w:p>
        </w:tc>
        <w:tc>
          <w:tcPr>
            <w:tcW w:w="625" w:type="dxa"/>
            <w:vAlign w:val="bottom"/>
          </w:tcPr>
          <w:p w14:paraId="79847619"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342.4 (135.9)</w:t>
            </w:r>
          </w:p>
        </w:tc>
        <w:tc>
          <w:tcPr>
            <w:tcW w:w="625" w:type="dxa"/>
            <w:shd w:val="clear" w:color="auto" w:fill="E7E6E6" w:themeFill="background2"/>
            <w:vAlign w:val="bottom"/>
          </w:tcPr>
          <w:p w14:paraId="69B395B7"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372.2 (108.5)</w:t>
            </w:r>
          </w:p>
        </w:tc>
        <w:tc>
          <w:tcPr>
            <w:tcW w:w="625" w:type="dxa"/>
            <w:vAlign w:val="bottom"/>
          </w:tcPr>
          <w:p w14:paraId="29837868"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339.9 (37.3)</w:t>
            </w:r>
          </w:p>
        </w:tc>
        <w:tc>
          <w:tcPr>
            <w:tcW w:w="625" w:type="dxa"/>
            <w:tcBorders>
              <w:right w:val="nil"/>
            </w:tcBorders>
            <w:vAlign w:val="bottom"/>
          </w:tcPr>
          <w:p w14:paraId="33AEE8FA"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165.6 (114.6)</w:t>
            </w:r>
          </w:p>
        </w:tc>
      </w:tr>
      <w:tr w:rsidR="00FA0C42" w14:paraId="0AF0DA92" w14:textId="77777777" w:rsidTr="00BA323B">
        <w:trPr>
          <w:trHeight w:val="214"/>
        </w:trPr>
        <w:tc>
          <w:tcPr>
            <w:tcW w:w="715" w:type="dxa"/>
            <w:vMerge/>
            <w:tcBorders>
              <w:left w:val="nil"/>
            </w:tcBorders>
            <w:vAlign w:val="center"/>
          </w:tcPr>
          <w:p w14:paraId="3F03BE6F" w14:textId="77777777" w:rsidR="00FA0C42" w:rsidRDefault="00FA0C42" w:rsidP="00BA323B">
            <w:pPr>
              <w:pStyle w:val="WordsinTable"/>
              <w:spacing w:before="240" w:after="0"/>
              <w:jc w:val="center"/>
            </w:pPr>
          </w:p>
        </w:tc>
        <w:tc>
          <w:tcPr>
            <w:tcW w:w="720" w:type="dxa"/>
            <w:vAlign w:val="center"/>
          </w:tcPr>
          <w:p w14:paraId="0DAD76C7" w14:textId="77777777" w:rsidR="00FA0C42" w:rsidRDefault="00FA0C42" w:rsidP="00BA323B">
            <w:pPr>
              <w:pStyle w:val="WordsinTable"/>
              <w:spacing w:before="240" w:after="0"/>
              <w:jc w:val="center"/>
            </w:pPr>
            <w:r>
              <w:t>2020/10</w:t>
            </w:r>
          </w:p>
        </w:tc>
        <w:tc>
          <w:tcPr>
            <w:tcW w:w="624" w:type="dxa"/>
            <w:vAlign w:val="bottom"/>
          </w:tcPr>
          <w:p w14:paraId="52B26A96"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70.1 (234.9)</w:t>
            </w:r>
          </w:p>
        </w:tc>
        <w:tc>
          <w:tcPr>
            <w:tcW w:w="625" w:type="dxa"/>
            <w:vAlign w:val="center"/>
          </w:tcPr>
          <w:p w14:paraId="21AFE279"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738FF799"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751A98E6"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266.9 (105.9)</w:t>
            </w:r>
          </w:p>
        </w:tc>
        <w:tc>
          <w:tcPr>
            <w:tcW w:w="625" w:type="dxa"/>
            <w:vAlign w:val="bottom"/>
          </w:tcPr>
          <w:p w14:paraId="18689430"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282.1 (104.2)</w:t>
            </w:r>
          </w:p>
        </w:tc>
        <w:tc>
          <w:tcPr>
            <w:tcW w:w="625" w:type="dxa"/>
            <w:shd w:val="clear" w:color="auto" w:fill="E7E6E6" w:themeFill="background2"/>
            <w:vAlign w:val="bottom"/>
          </w:tcPr>
          <w:p w14:paraId="7F09A6D0"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480.8 (39.2)</w:t>
            </w:r>
          </w:p>
        </w:tc>
        <w:tc>
          <w:tcPr>
            <w:tcW w:w="625" w:type="dxa"/>
            <w:vAlign w:val="bottom"/>
          </w:tcPr>
          <w:p w14:paraId="30516E4D"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200.1 (38.3)</w:t>
            </w:r>
          </w:p>
        </w:tc>
        <w:tc>
          <w:tcPr>
            <w:tcW w:w="625" w:type="dxa"/>
            <w:shd w:val="clear" w:color="auto" w:fill="E7E6E6" w:themeFill="background2"/>
            <w:vAlign w:val="bottom"/>
          </w:tcPr>
          <w:p w14:paraId="3F0159D0"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381.8 (59.7)</w:t>
            </w:r>
          </w:p>
        </w:tc>
        <w:tc>
          <w:tcPr>
            <w:tcW w:w="625" w:type="dxa"/>
            <w:vAlign w:val="bottom"/>
          </w:tcPr>
          <w:p w14:paraId="31DF523C"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353.6 (134.5)</w:t>
            </w:r>
          </w:p>
        </w:tc>
        <w:tc>
          <w:tcPr>
            <w:tcW w:w="625" w:type="dxa"/>
            <w:shd w:val="clear" w:color="auto" w:fill="E7E6E6" w:themeFill="background2"/>
            <w:vAlign w:val="bottom"/>
          </w:tcPr>
          <w:p w14:paraId="5F62A12F"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378.9 (107.2)</w:t>
            </w:r>
          </w:p>
        </w:tc>
        <w:tc>
          <w:tcPr>
            <w:tcW w:w="625" w:type="dxa"/>
            <w:vAlign w:val="bottom"/>
          </w:tcPr>
          <w:p w14:paraId="65CE7CA9"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344.5 (36.9)</w:t>
            </w:r>
          </w:p>
        </w:tc>
        <w:tc>
          <w:tcPr>
            <w:tcW w:w="625" w:type="dxa"/>
            <w:tcBorders>
              <w:right w:val="nil"/>
            </w:tcBorders>
            <w:vAlign w:val="bottom"/>
          </w:tcPr>
          <w:p w14:paraId="3D915183"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168.8 (112.9)</w:t>
            </w:r>
          </w:p>
        </w:tc>
      </w:tr>
      <w:tr w:rsidR="00FA0C42" w14:paraId="5B7205A4" w14:textId="77777777" w:rsidTr="00BA323B">
        <w:trPr>
          <w:trHeight w:val="214"/>
        </w:trPr>
        <w:tc>
          <w:tcPr>
            <w:tcW w:w="715" w:type="dxa"/>
            <w:vMerge/>
            <w:tcBorders>
              <w:left w:val="nil"/>
            </w:tcBorders>
            <w:vAlign w:val="center"/>
          </w:tcPr>
          <w:p w14:paraId="54FDCD8F" w14:textId="77777777" w:rsidR="00FA0C42" w:rsidRDefault="00FA0C42" w:rsidP="00BA323B">
            <w:pPr>
              <w:pStyle w:val="WordsinTable"/>
              <w:spacing w:before="240" w:after="0"/>
              <w:jc w:val="center"/>
            </w:pPr>
          </w:p>
        </w:tc>
        <w:tc>
          <w:tcPr>
            <w:tcW w:w="720" w:type="dxa"/>
            <w:vAlign w:val="center"/>
          </w:tcPr>
          <w:p w14:paraId="27C3BB78" w14:textId="77777777" w:rsidR="00FA0C42" w:rsidRDefault="00FA0C42" w:rsidP="00BA323B">
            <w:pPr>
              <w:pStyle w:val="WordsinTable"/>
              <w:spacing w:before="240" w:after="0"/>
              <w:jc w:val="center"/>
            </w:pPr>
            <w:r>
              <w:t>2020/11</w:t>
            </w:r>
          </w:p>
        </w:tc>
        <w:tc>
          <w:tcPr>
            <w:tcW w:w="624" w:type="dxa"/>
            <w:vAlign w:val="bottom"/>
          </w:tcPr>
          <w:p w14:paraId="1AFBC03D"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86.7 (223.1)</w:t>
            </w:r>
          </w:p>
        </w:tc>
        <w:tc>
          <w:tcPr>
            <w:tcW w:w="625" w:type="dxa"/>
            <w:vAlign w:val="center"/>
          </w:tcPr>
          <w:p w14:paraId="470AAF3D"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7FF19125"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715A3E69"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305.6 (98.1)</w:t>
            </w:r>
          </w:p>
        </w:tc>
        <w:tc>
          <w:tcPr>
            <w:tcW w:w="625" w:type="dxa"/>
            <w:vAlign w:val="bottom"/>
          </w:tcPr>
          <w:p w14:paraId="2E1939A8"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316.7 (97.1)</w:t>
            </w:r>
          </w:p>
        </w:tc>
        <w:tc>
          <w:tcPr>
            <w:tcW w:w="625" w:type="dxa"/>
            <w:shd w:val="clear" w:color="auto" w:fill="E7E6E6" w:themeFill="background2"/>
            <w:vAlign w:val="bottom"/>
          </w:tcPr>
          <w:p w14:paraId="18C5B115"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543.7 (38.0)</w:t>
            </w:r>
          </w:p>
        </w:tc>
        <w:tc>
          <w:tcPr>
            <w:tcW w:w="625" w:type="dxa"/>
            <w:vAlign w:val="bottom"/>
          </w:tcPr>
          <w:p w14:paraId="73273E4E"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220.6 (36.9)</w:t>
            </w:r>
          </w:p>
        </w:tc>
        <w:tc>
          <w:tcPr>
            <w:tcW w:w="625" w:type="dxa"/>
            <w:shd w:val="clear" w:color="auto" w:fill="E7E6E6" w:themeFill="background2"/>
            <w:vAlign w:val="bottom"/>
          </w:tcPr>
          <w:p w14:paraId="438E21B5"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414.9 (58.3)</w:t>
            </w:r>
          </w:p>
        </w:tc>
        <w:tc>
          <w:tcPr>
            <w:tcW w:w="625" w:type="dxa"/>
            <w:vAlign w:val="bottom"/>
          </w:tcPr>
          <w:p w14:paraId="3EB001D5"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362.7 (127.2)</w:t>
            </w:r>
          </w:p>
        </w:tc>
        <w:tc>
          <w:tcPr>
            <w:tcW w:w="625" w:type="dxa"/>
            <w:shd w:val="clear" w:color="auto" w:fill="E7E6E6" w:themeFill="background2"/>
            <w:vAlign w:val="bottom"/>
          </w:tcPr>
          <w:p w14:paraId="0143237F"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393.1 (103.8)</w:t>
            </w:r>
          </w:p>
        </w:tc>
        <w:tc>
          <w:tcPr>
            <w:tcW w:w="625" w:type="dxa"/>
            <w:vAlign w:val="bottom"/>
          </w:tcPr>
          <w:p w14:paraId="07B56DD2"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358.8 (35.3)</w:t>
            </w:r>
          </w:p>
        </w:tc>
        <w:tc>
          <w:tcPr>
            <w:tcW w:w="625" w:type="dxa"/>
            <w:tcBorders>
              <w:right w:val="nil"/>
            </w:tcBorders>
            <w:vAlign w:val="bottom"/>
          </w:tcPr>
          <w:p w14:paraId="5642CAFC"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170.2 (102.8)</w:t>
            </w:r>
          </w:p>
        </w:tc>
      </w:tr>
      <w:tr w:rsidR="00FA0C42" w14:paraId="49C99055" w14:textId="77777777" w:rsidTr="00BA323B">
        <w:trPr>
          <w:trHeight w:val="214"/>
        </w:trPr>
        <w:tc>
          <w:tcPr>
            <w:tcW w:w="715" w:type="dxa"/>
            <w:vMerge/>
            <w:tcBorders>
              <w:left w:val="nil"/>
            </w:tcBorders>
            <w:vAlign w:val="center"/>
          </w:tcPr>
          <w:p w14:paraId="404F4FE0" w14:textId="77777777" w:rsidR="00FA0C42" w:rsidRDefault="00FA0C42" w:rsidP="00BA323B">
            <w:pPr>
              <w:pStyle w:val="WordsinTable"/>
              <w:spacing w:before="240" w:after="0"/>
              <w:jc w:val="center"/>
            </w:pPr>
          </w:p>
        </w:tc>
        <w:tc>
          <w:tcPr>
            <w:tcW w:w="720" w:type="dxa"/>
            <w:vAlign w:val="center"/>
          </w:tcPr>
          <w:p w14:paraId="3DB82269" w14:textId="77777777" w:rsidR="00FA0C42" w:rsidRDefault="00FA0C42" w:rsidP="00BA323B">
            <w:pPr>
              <w:pStyle w:val="WordsinTable"/>
              <w:spacing w:before="240" w:after="0"/>
              <w:jc w:val="center"/>
            </w:pPr>
            <w:r>
              <w:t>2021/10</w:t>
            </w:r>
          </w:p>
        </w:tc>
        <w:tc>
          <w:tcPr>
            <w:tcW w:w="624" w:type="dxa"/>
            <w:vAlign w:val="bottom"/>
          </w:tcPr>
          <w:p w14:paraId="5C0CEE69"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98.0 (229.8)</w:t>
            </w:r>
          </w:p>
        </w:tc>
        <w:tc>
          <w:tcPr>
            <w:tcW w:w="625" w:type="dxa"/>
            <w:vAlign w:val="center"/>
          </w:tcPr>
          <w:p w14:paraId="77230AEE"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16675608"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155C3744"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271.5 (96.9)</w:t>
            </w:r>
          </w:p>
        </w:tc>
        <w:tc>
          <w:tcPr>
            <w:tcW w:w="625" w:type="dxa"/>
            <w:vAlign w:val="bottom"/>
          </w:tcPr>
          <w:p w14:paraId="0DC0F4B0"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283.9 (101.9)</w:t>
            </w:r>
          </w:p>
        </w:tc>
        <w:tc>
          <w:tcPr>
            <w:tcW w:w="625" w:type="dxa"/>
            <w:shd w:val="clear" w:color="auto" w:fill="E7E6E6" w:themeFill="background2"/>
            <w:vAlign w:val="bottom"/>
          </w:tcPr>
          <w:p w14:paraId="3E77B444"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604.7 (37.6)</w:t>
            </w:r>
          </w:p>
        </w:tc>
        <w:tc>
          <w:tcPr>
            <w:tcW w:w="625" w:type="dxa"/>
            <w:vAlign w:val="bottom"/>
          </w:tcPr>
          <w:p w14:paraId="114B749D"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251.1 (38.4)</w:t>
            </w:r>
          </w:p>
        </w:tc>
        <w:tc>
          <w:tcPr>
            <w:tcW w:w="625" w:type="dxa"/>
            <w:vAlign w:val="bottom"/>
          </w:tcPr>
          <w:p w14:paraId="16C571B2"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430.0 (58.4)</w:t>
            </w:r>
          </w:p>
        </w:tc>
        <w:tc>
          <w:tcPr>
            <w:tcW w:w="625" w:type="dxa"/>
            <w:shd w:val="clear" w:color="auto" w:fill="E7E6E6" w:themeFill="background2"/>
            <w:vAlign w:val="bottom"/>
          </w:tcPr>
          <w:p w14:paraId="2FA77828"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498.9 (130.6)</w:t>
            </w:r>
          </w:p>
        </w:tc>
        <w:tc>
          <w:tcPr>
            <w:tcW w:w="625" w:type="dxa"/>
            <w:shd w:val="clear" w:color="auto" w:fill="E7E6E6" w:themeFill="background2"/>
            <w:vAlign w:val="bottom"/>
          </w:tcPr>
          <w:p w14:paraId="46B95CBD"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537.5 (106.5)</w:t>
            </w:r>
          </w:p>
        </w:tc>
        <w:tc>
          <w:tcPr>
            <w:tcW w:w="625" w:type="dxa"/>
            <w:vAlign w:val="bottom"/>
          </w:tcPr>
          <w:p w14:paraId="5027A011"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494.7 (35.6)</w:t>
            </w:r>
          </w:p>
        </w:tc>
        <w:tc>
          <w:tcPr>
            <w:tcW w:w="625" w:type="dxa"/>
            <w:tcBorders>
              <w:right w:val="nil"/>
            </w:tcBorders>
            <w:vAlign w:val="bottom"/>
          </w:tcPr>
          <w:p w14:paraId="1B348B1D"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220.4 (105.2)</w:t>
            </w:r>
          </w:p>
        </w:tc>
      </w:tr>
      <w:tr w:rsidR="00FA0C42" w14:paraId="2D6136FC" w14:textId="77777777" w:rsidTr="00BA323B">
        <w:trPr>
          <w:trHeight w:val="214"/>
        </w:trPr>
        <w:tc>
          <w:tcPr>
            <w:tcW w:w="715" w:type="dxa"/>
            <w:vMerge/>
            <w:tcBorders>
              <w:left w:val="nil"/>
            </w:tcBorders>
            <w:vAlign w:val="center"/>
          </w:tcPr>
          <w:p w14:paraId="54B2DA94" w14:textId="77777777" w:rsidR="00FA0C42" w:rsidRDefault="00FA0C42" w:rsidP="00BA323B">
            <w:pPr>
              <w:pStyle w:val="WordsinTable"/>
              <w:spacing w:before="240" w:after="0"/>
              <w:jc w:val="center"/>
            </w:pPr>
          </w:p>
        </w:tc>
        <w:tc>
          <w:tcPr>
            <w:tcW w:w="720" w:type="dxa"/>
            <w:vAlign w:val="center"/>
          </w:tcPr>
          <w:p w14:paraId="6C784777" w14:textId="77777777" w:rsidR="00FA0C42" w:rsidRDefault="00FA0C42" w:rsidP="00BA323B">
            <w:pPr>
              <w:pStyle w:val="WordsinTable"/>
              <w:spacing w:before="240" w:after="0"/>
              <w:jc w:val="center"/>
            </w:pPr>
            <w:r>
              <w:t>2021/11</w:t>
            </w:r>
          </w:p>
        </w:tc>
        <w:tc>
          <w:tcPr>
            <w:tcW w:w="624" w:type="dxa"/>
            <w:vAlign w:val="bottom"/>
          </w:tcPr>
          <w:p w14:paraId="5D5A890E"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83.4 (241.4)</w:t>
            </w:r>
          </w:p>
        </w:tc>
        <w:tc>
          <w:tcPr>
            <w:tcW w:w="625" w:type="dxa"/>
            <w:vAlign w:val="center"/>
          </w:tcPr>
          <w:p w14:paraId="7548BC6B"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02714904"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4F0AC08B"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259.7 (105.4)</w:t>
            </w:r>
          </w:p>
        </w:tc>
        <w:tc>
          <w:tcPr>
            <w:tcW w:w="625" w:type="dxa"/>
            <w:vAlign w:val="bottom"/>
          </w:tcPr>
          <w:p w14:paraId="6A898723"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265.3 (104.1)</w:t>
            </w:r>
          </w:p>
        </w:tc>
        <w:tc>
          <w:tcPr>
            <w:tcW w:w="625" w:type="dxa"/>
            <w:shd w:val="clear" w:color="auto" w:fill="E7E6E6" w:themeFill="background2"/>
            <w:vAlign w:val="bottom"/>
          </w:tcPr>
          <w:p w14:paraId="3912371C"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523.0 (39.3)</w:t>
            </w:r>
          </w:p>
        </w:tc>
        <w:tc>
          <w:tcPr>
            <w:tcW w:w="625" w:type="dxa"/>
            <w:vAlign w:val="bottom"/>
          </w:tcPr>
          <w:p w14:paraId="0AD90E82"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228.5 (38.6)</w:t>
            </w:r>
          </w:p>
        </w:tc>
        <w:tc>
          <w:tcPr>
            <w:tcW w:w="625" w:type="dxa"/>
            <w:vAlign w:val="bottom"/>
          </w:tcPr>
          <w:p w14:paraId="440E42D4"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377.7 (60.8)</w:t>
            </w:r>
          </w:p>
        </w:tc>
        <w:tc>
          <w:tcPr>
            <w:tcW w:w="625" w:type="dxa"/>
            <w:shd w:val="clear" w:color="auto" w:fill="E7E6E6" w:themeFill="background2"/>
            <w:vAlign w:val="bottom"/>
          </w:tcPr>
          <w:p w14:paraId="7226A24B"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413.7 (135.9)</w:t>
            </w:r>
          </w:p>
        </w:tc>
        <w:tc>
          <w:tcPr>
            <w:tcW w:w="625" w:type="dxa"/>
            <w:shd w:val="clear" w:color="auto" w:fill="E7E6E6" w:themeFill="background2"/>
            <w:vAlign w:val="bottom"/>
          </w:tcPr>
          <w:p w14:paraId="4F2D0AEF"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447.8 (108.2)</w:t>
            </w:r>
          </w:p>
        </w:tc>
        <w:tc>
          <w:tcPr>
            <w:tcW w:w="625" w:type="dxa"/>
            <w:vAlign w:val="bottom"/>
          </w:tcPr>
          <w:p w14:paraId="0E095E0D"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406.7 (36.6)</w:t>
            </w:r>
          </w:p>
        </w:tc>
        <w:tc>
          <w:tcPr>
            <w:tcW w:w="625" w:type="dxa"/>
            <w:tcBorders>
              <w:right w:val="nil"/>
            </w:tcBorders>
            <w:vAlign w:val="bottom"/>
          </w:tcPr>
          <w:p w14:paraId="1869C96E"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175.2 (106.5)</w:t>
            </w:r>
          </w:p>
        </w:tc>
      </w:tr>
      <w:tr w:rsidR="00FA0C42" w14:paraId="25467114" w14:textId="77777777" w:rsidTr="00BA323B">
        <w:trPr>
          <w:trHeight w:val="214"/>
        </w:trPr>
        <w:tc>
          <w:tcPr>
            <w:tcW w:w="715" w:type="dxa"/>
            <w:vMerge/>
            <w:tcBorders>
              <w:left w:val="nil"/>
            </w:tcBorders>
            <w:vAlign w:val="center"/>
          </w:tcPr>
          <w:p w14:paraId="058739F7" w14:textId="77777777" w:rsidR="00FA0C42" w:rsidRDefault="00FA0C42" w:rsidP="00BA323B">
            <w:pPr>
              <w:pStyle w:val="WordsinTable"/>
              <w:spacing w:before="240" w:after="0"/>
              <w:jc w:val="center"/>
            </w:pPr>
          </w:p>
        </w:tc>
        <w:tc>
          <w:tcPr>
            <w:tcW w:w="720" w:type="dxa"/>
            <w:vAlign w:val="center"/>
          </w:tcPr>
          <w:p w14:paraId="2FC77918" w14:textId="77777777" w:rsidR="00FA0C42" w:rsidRDefault="00FA0C42" w:rsidP="00BA323B">
            <w:pPr>
              <w:pStyle w:val="WordsinTable"/>
              <w:spacing w:before="240" w:after="0"/>
              <w:jc w:val="center"/>
            </w:pPr>
            <w:r>
              <w:t>2021/12</w:t>
            </w:r>
          </w:p>
        </w:tc>
        <w:tc>
          <w:tcPr>
            <w:tcW w:w="624" w:type="dxa"/>
            <w:vAlign w:val="bottom"/>
          </w:tcPr>
          <w:p w14:paraId="127D68AF"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72.7 (262.0)</w:t>
            </w:r>
          </w:p>
        </w:tc>
        <w:tc>
          <w:tcPr>
            <w:tcW w:w="625" w:type="dxa"/>
            <w:vAlign w:val="center"/>
          </w:tcPr>
          <w:p w14:paraId="7025C8AE" w14:textId="77777777" w:rsidR="00FA0C42" w:rsidRPr="007F1B60" w:rsidRDefault="00FA0C42" w:rsidP="00BA323B">
            <w:pPr>
              <w:pStyle w:val="WordsinTable"/>
              <w:spacing w:before="240" w:after="0"/>
              <w:jc w:val="center"/>
              <w:rPr>
                <w:rFonts w:cs="Times New Roman"/>
                <w:sz w:val="14"/>
                <w:szCs w:val="14"/>
              </w:rPr>
            </w:pPr>
          </w:p>
        </w:tc>
        <w:tc>
          <w:tcPr>
            <w:tcW w:w="625" w:type="dxa"/>
            <w:vAlign w:val="center"/>
          </w:tcPr>
          <w:p w14:paraId="7490A382" w14:textId="77777777" w:rsidR="00FA0C42" w:rsidRPr="007F1B60" w:rsidRDefault="00FA0C42" w:rsidP="00BA323B">
            <w:pPr>
              <w:pStyle w:val="WordsinTable"/>
              <w:spacing w:before="240" w:after="0"/>
              <w:jc w:val="center"/>
              <w:rPr>
                <w:rFonts w:cs="Times New Roman"/>
                <w:sz w:val="14"/>
                <w:szCs w:val="14"/>
              </w:rPr>
            </w:pPr>
          </w:p>
        </w:tc>
        <w:tc>
          <w:tcPr>
            <w:tcW w:w="625" w:type="dxa"/>
            <w:vAlign w:val="bottom"/>
          </w:tcPr>
          <w:p w14:paraId="6BDDAC6F"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195.8 (110.6)</w:t>
            </w:r>
          </w:p>
        </w:tc>
        <w:tc>
          <w:tcPr>
            <w:tcW w:w="625" w:type="dxa"/>
            <w:vAlign w:val="bottom"/>
          </w:tcPr>
          <w:p w14:paraId="322D020E"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210.7 (106.5)</w:t>
            </w:r>
          </w:p>
        </w:tc>
        <w:tc>
          <w:tcPr>
            <w:tcW w:w="625" w:type="dxa"/>
            <w:shd w:val="clear" w:color="auto" w:fill="E7E6E6" w:themeFill="background2"/>
            <w:vAlign w:val="bottom"/>
          </w:tcPr>
          <w:p w14:paraId="03B4A3F0"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410.8 (39.1)</w:t>
            </w:r>
          </w:p>
        </w:tc>
        <w:tc>
          <w:tcPr>
            <w:tcW w:w="625" w:type="dxa"/>
            <w:vAlign w:val="bottom"/>
          </w:tcPr>
          <w:p w14:paraId="4401E14A"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170.7 (39.2)</w:t>
            </w:r>
          </w:p>
        </w:tc>
        <w:tc>
          <w:tcPr>
            <w:tcW w:w="625" w:type="dxa"/>
            <w:vAlign w:val="bottom"/>
          </w:tcPr>
          <w:p w14:paraId="172CA914"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329.9 (60.6)</w:t>
            </w:r>
          </w:p>
        </w:tc>
        <w:tc>
          <w:tcPr>
            <w:tcW w:w="625" w:type="dxa"/>
            <w:shd w:val="clear" w:color="auto" w:fill="E7E6E6" w:themeFill="background2"/>
            <w:vAlign w:val="bottom"/>
          </w:tcPr>
          <w:p w14:paraId="275F2BE6"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349.6 (142.3)</w:t>
            </w:r>
          </w:p>
        </w:tc>
        <w:tc>
          <w:tcPr>
            <w:tcW w:w="625" w:type="dxa"/>
            <w:shd w:val="clear" w:color="auto" w:fill="E7E6E6" w:themeFill="background2"/>
            <w:vAlign w:val="bottom"/>
          </w:tcPr>
          <w:p w14:paraId="0923E2E9"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382.6 (111.4)</w:t>
            </w:r>
          </w:p>
        </w:tc>
        <w:tc>
          <w:tcPr>
            <w:tcW w:w="625" w:type="dxa"/>
            <w:vAlign w:val="bottom"/>
          </w:tcPr>
          <w:p w14:paraId="40C4BBA4"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346.4 (38.2)</w:t>
            </w:r>
          </w:p>
        </w:tc>
        <w:tc>
          <w:tcPr>
            <w:tcW w:w="625" w:type="dxa"/>
            <w:tcBorders>
              <w:right w:val="nil"/>
            </w:tcBorders>
            <w:vAlign w:val="bottom"/>
          </w:tcPr>
          <w:p w14:paraId="565F68DB" w14:textId="77777777" w:rsidR="00FA0C42" w:rsidRPr="007F1B60" w:rsidRDefault="00FA0C42" w:rsidP="00BA323B">
            <w:pPr>
              <w:pStyle w:val="WordsinTable"/>
              <w:spacing w:before="240" w:after="0"/>
              <w:jc w:val="center"/>
              <w:rPr>
                <w:rFonts w:cs="Times New Roman"/>
                <w:sz w:val="14"/>
                <w:szCs w:val="14"/>
              </w:rPr>
            </w:pPr>
            <w:r w:rsidRPr="00B253A2">
              <w:rPr>
                <w:rFonts w:cs="Times New Roman"/>
                <w:sz w:val="14"/>
                <w:szCs w:val="14"/>
              </w:rPr>
              <w:t>152.7 (121.0)</w:t>
            </w:r>
          </w:p>
        </w:tc>
      </w:tr>
    </w:tbl>
    <w:p w14:paraId="7131B737" w14:textId="77777777" w:rsidR="00C83055" w:rsidRDefault="00C83055" w:rsidP="00C83055">
      <w:pPr>
        <w:spacing w:line="240" w:lineRule="auto"/>
        <w:ind w:firstLine="0"/>
        <w:rPr>
          <w:sz w:val="18"/>
          <w:szCs w:val="18"/>
        </w:rPr>
      </w:pPr>
      <w:r w:rsidRPr="004C4443">
        <w:rPr>
          <w:sz w:val="18"/>
          <w:szCs w:val="18"/>
        </w:rPr>
        <w:t xml:space="preserve">* </w:t>
      </w:r>
      <w:proofErr w:type="spellStart"/>
      <w:r w:rsidRPr="004C4443">
        <w:rPr>
          <w:sz w:val="18"/>
          <w:szCs w:val="18"/>
        </w:rPr>
        <w:t>Relig</w:t>
      </w:r>
      <w:proofErr w:type="spellEnd"/>
      <w:r w:rsidRPr="004C4443">
        <w:rPr>
          <w:sz w:val="18"/>
          <w:szCs w:val="18"/>
        </w:rPr>
        <w:t xml:space="preserve"> Act: Religious activity, Visit F/R: visiting friends or relatives</w:t>
      </w:r>
      <w:r>
        <w:rPr>
          <w:sz w:val="18"/>
          <w:szCs w:val="18"/>
        </w:rPr>
        <w:br/>
      </w:r>
      <w:r w:rsidRPr="004C4443">
        <w:rPr>
          <w:sz w:val="18"/>
          <w:szCs w:val="18"/>
        </w:rPr>
        <w:t>* Grey cell: top 3 trip purpose by month</w:t>
      </w:r>
    </w:p>
    <w:p w14:paraId="1A6CC5BD" w14:textId="77777777" w:rsidR="00FA0C42" w:rsidRDefault="00FA0C42" w:rsidP="00FA0C42"/>
    <w:p w14:paraId="0DFC1024" w14:textId="77777777" w:rsidR="00A06EE3" w:rsidRPr="00A06EE3" w:rsidRDefault="00A06EE3" w:rsidP="00A06EE3"/>
    <w:sectPr w:rsidR="00A06EE3" w:rsidRPr="00A06EE3">
      <w:headerReference w:type="default" r:id="rId1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0C8CA7" w14:textId="77777777" w:rsidR="00890956" w:rsidRDefault="00890956">
      <w:pPr>
        <w:spacing w:after="0" w:line="240" w:lineRule="auto"/>
      </w:pPr>
      <w:r>
        <w:separator/>
      </w:r>
    </w:p>
  </w:endnote>
  <w:endnote w:type="continuationSeparator" w:id="0">
    <w:p w14:paraId="4BEE122C" w14:textId="77777777" w:rsidR="00890956" w:rsidRDefault="008909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B11578" w14:textId="77777777" w:rsidR="00890956" w:rsidRDefault="00890956">
      <w:pPr>
        <w:spacing w:after="0" w:line="240" w:lineRule="auto"/>
      </w:pPr>
      <w:r>
        <w:separator/>
      </w:r>
    </w:p>
  </w:footnote>
  <w:footnote w:type="continuationSeparator" w:id="0">
    <w:p w14:paraId="4A31A0BD" w14:textId="77777777" w:rsidR="00890956" w:rsidRDefault="008909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6D3A1" w14:textId="77777777" w:rsidR="000B150B" w:rsidRDefault="000B150B">
    <w:pPr>
      <w:pStyle w:val="Header"/>
      <w:jc w:val="right"/>
    </w:pPr>
  </w:p>
  <w:p w14:paraId="41F17220" w14:textId="77777777" w:rsidR="000B150B" w:rsidRDefault="000B150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2D7184E"/>
    <w:multiLevelType w:val="hybridMultilevel"/>
    <w:tmpl w:val="664CFDCA"/>
    <w:lvl w:ilvl="0" w:tplc="C414C836">
      <w:numFmt w:val="bullet"/>
      <w:lvlText w:val="-"/>
      <w:lvlJc w:val="left"/>
      <w:pPr>
        <w:ind w:left="465" w:hanging="360"/>
      </w:pPr>
      <w:rPr>
        <w:rFonts w:ascii="맑은 고딕" w:eastAsia="맑은 고딕" w:hAnsi="맑은 고딕" w:cstheme="minorBidi" w:hint="eastAsia"/>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2" w15:restartNumberingAfterBreak="0">
    <w:nsid w:val="03CE2187"/>
    <w:multiLevelType w:val="hybridMultilevel"/>
    <w:tmpl w:val="E91A1568"/>
    <w:lvl w:ilvl="0" w:tplc="F08CD77C">
      <w:start w:val="5"/>
      <w:numFmt w:val="bullet"/>
      <w:lvlText w:val=""/>
      <w:lvlJc w:val="left"/>
      <w:pPr>
        <w:ind w:left="227" w:hanging="227"/>
      </w:pPr>
      <w:rPr>
        <w:rFonts w:ascii="Symbol" w:eastAsiaTheme="minorEastAsia" w:hAnsi="Symbol"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BF72A78"/>
    <w:multiLevelType w:val="hybridMultilevel"/>
    <w:tmpl w:val="7048EC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AC5904"/>
    <w:multiLevelType w:val="hybridMultilevel"/>
    <w:tmpl w:val="FDAA04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0A66B9"/>
    <w:multiLevelType w:val="multilevel"/>
    <w:tmpl w:val="26E68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4C33AF"/>
    <w:multiLevelType w:val="hybridMultilevel"/>
    <w:tmpl w:val="14EAD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7571C"/>
    <w:multiLevelType w:val="hybridMultilevel"/>
    <w:tmpl w:val="C9B6C056"/>
    <w:lvl w:ilvl="0" w:tplc="BC40997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6F50D9"/>
    <w:multiLevelType w:val="multilevel"/>
    <w:tmpl w:val="B5D66B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03C642A"/>
    <w:multiLevelType w:val="hybridMultilevel"/>
    <w:tmpl w:val="34E494C0"/>
    <w:lvl w:ilvl="0" w:tplc="FDB0D3A0">
      <w:start w:val="1"/>
      <w:numFmt w:val="decimal"/>
      <w:pStyle w:val="numberlist"/>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5E5B5D"/>
    <w:multiLevelType w:val="hybridMultilevel"/>
    <w:tmpl w:val="009C9EFE"/>
    <w:lvl w:ilvl="0" w:tplc="78D865F0">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027873"/>
    <w:multiLevelType w:val="hybridMultilevel"/>
    <w:tmpl w:val="4936EB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362CBB"/>
    <w:multiLevelType w:val="hybridMultilevel"/>
    <w:tmpl w:val="0B26ED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2A4065"/>
    <w:multiLevelType w:val="hybridMultilevel"/>
    <w:tmpl w:val="192866D2"/>
    <w:lvl w:ilvl="0" w:tplc="194264A2">
      <w:start w:val="4"/>
      <w:numFmt w:val="bullet"/>
      <w:lvlText w:val=""/>
      <w:lvlJc w:val="left"/>
      <w:pPr>
        <w:ind w:left="720" w:hanging="360"/>
      </w:pPr>
      <w:rPr>
        <w:rFonts w:ascii="Wingdings" w:eastAsia="맑은 고딕" w:hAnsi="Wingdings" w:cs="맑은 고딕"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BB3B80"/>
    <w:multiLevelType w:val="hybridMultilevel"/>
    <w:tmpl w:val="968627E6"/>
    <w:lvl w:ilvl="0" w:tplc="9F483C16">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845D01"/>
    <w:multiLevelType w:val="hybridMultilevel"/>
    <w:tmpl w:val="EA00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0B1FCC"/>
    <w:multiLevelType w:val="hybridMultilevel"/>
    <w:tmpl w:val="5B96E3BE"/>
    <w:lvl w:ilvl="0" w:tplc="161A2CD6">
      <w:start w:val="8"/>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C672D9"/>
    <w:multiLevelType w:val="hybridMultilevel"/>
    <w:tmpl w:val="32B012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23108"/>
    <w:multiLevelType w:val="hybridMultilevel"/>
    <w:tmpl w:val="CFEE88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E2473C"/>
    <w:multiLevelType w:val="hybridMultilevel"/>
    <w:tmpl w:val="E53E2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172181"/>
    <w:multiLevelType w:val="multilevel"/>
    <w:tmpl w:val="997E1736"/>
    <w:lvl w:ilvl="0">
      <w:start w:val="1"/>
      <w:numFmt w:val="decimal"/>
      <w:lvlText w:val="%1."/>
      <w:lvlJc w:val="left"/>
      <w:pPr>
        <w:ind w:left="720" w:hanging="360"/>
      </w:pPr>
      <w:rPr>
        <w:rFonts w:ascii="Cambria Math" w:hAnsi="Cambria Math" w:hint="default"/>
        <w:i/>
      </w:r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5767F9C"/>
    <w:multiLevelType w:val="hybridMultilevel"/>
    <w:tmpl w:val="160E9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DC1D62"/>
    <w:multiLevelType w:val="multilevel"/>
    <w:tmpl w:val="997E1736"/>
    <w:lvl w:ilvl="0">
      <w:start w:val="1"/>
      <w:numFmt w:val="decimal"/>
      <w:lvlText w:val="%1."/>
      <w:lvlJc w:val="left"/>
      <w:pPr>
        <w:ind w:left="720" w:hanging="360"/>
      </w:pPr>
      <w:rPr>
        <w:rFonts w:ascii="Cambria Math" w:hAnsi="Cambria Math" w:hint="default"/>
        <w:i/>
      </w:r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DD5AB0"/>
    <w:multiLevelType w:val="hybridMultilevel"/>
    <w:tmpl w:val="F45053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3A6725"/>
    <w:multiLevelType w:val="hybridMultilevel"/>
    <w:tmpl w:val="681C56EE"/>
    <w:lvl w:ilvl="0" w:tplc="8A545D7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E15B07"/>
    <w:multiLevelType w:val="hybridMultilevel"/>
    <w:tmpl w:val="D06AEC40"/>
    <w:lvl w:ilvl="0" w:tplc="F08CD77C">
      <w:start w:val="5"/>
      <w:numFmt w:val="bullet"/>
      <w:lvlText w:val=""/>
      <w:lvlJc w:val="left"/>
      <w:pPr>
        <w:ind w:left="227" w:hanging="227"/>
      </w:pPr>
      <w:rPr>
        <w:rFonts w:ascii="Symbol" w:eastAsiaTheme="minorEastAsia" w:hAnsi="Symbol" w:cstheme="minorBid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7" w15:restartNumberingAfterBreak="0">
    <w:nsid w:val="562E78AD"/>
    <w:multiLevelType w:val="hybridMultilevel"/>
    <w:tmpl w:val="EE224174"/>
    <w:lvl w:ilvl="0" w:tplc="3FE6EFA4">
      <w:start w:val="1"/>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BC6B79"/>
    <w:multiLevelType w:val="hybridMultilevel"/>
    <w:tmpl w:val="0608DEFA"/>
    <w:lvl w:ilvl="0" w:tplc="E828C31E">
      <w:start w:val="9"/>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96687C"/>
    <w:multiLevelType w:val="hybridMultilevel"/>
    <w:tmpl w:val="E1E4A5CC"/>
    <w:lvl w:ilvl="0" w:tplc="BEB49E6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61270A"/>
    <w:multiLevelType w:val="hybridMultilevel"/>
    <w:tmpl w:val="AB347968"/>
    <w:lvl w:ilvl="0" w:tplc="DA1029F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11E0396"/>
    <w:multiLevelType w:val="hybridMultilevel"/>
    <w:tmpl w:val="ECBC94CA"/>
    <w:lvl w:ilvl="0" w:tplc="D6DC5D54">
      <w:start w:val="8"/>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EF46E9"/>
    <w:multiLevelType w:val="hybridMultilevel"/>
    <w:tmpl w:val="6A28ECAA"/>
    <w:lvl w:ilvl="0" w:tplc="F08CD77C">
      <w:start w:val="5"/>
      <w:numFmt w:val="bullet"/>
      <w:lvlText w:val=""/>
      <w:lvlJc w:val="left"/>
      <w:pPr>
        <w:ind w:left="800" w:hanging="400"/>
      </w:pPr>
      <w:rPr>
        <w:rFonts w:ascii="Symbol" w:eastAsiaTheme="minorEastAsia" w:hAnsi="Symbol" w:cstheme="minorBid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3" w15:restartNumberingAfterBreak="0">
    <w:nsid w:val="667C7FF4"/>
    <w:multiLevelType w:val="hybridMultilevel"/>
    <w:tmpl w:val="8A50BA9C"/>
    <w:lvl w:ilvl="0" w:tplc="614C39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68721E88"/>
    <w:multiLevelType w:val="hybridMultilevel"/>
    <w:tmpl w:val="42448354"/>
    <w:lvl w:ilvl="0" w:tplc="D534D58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C47C42"/>
    <w:multiLevelType w:val="hybridMultilevel"/>
    <w:tmpl w:val="D7D80B3A"/>
    <w:lvl w:ilvl="0" w:tplc="30A6B0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690C30B4"/>
    <w:multiLevelType w:val="multilevel"/>
    <w:tmpl w:val="997E1736"/>
    <w:lvl w:ilvl="0">
      <w:start w:val="1"/>
      <w:numFmt w:val="decimal"/>
      <w:lvlText w:val="%1."/>
      <w:lvlJc w:val="left"/>
      <w:pPr>
        <w:ind w:left="720" w:hanging="360"/>
      </w:pPr>
      <w:rPr>
        <w:rFonts w:ascii="Cambria Math" w:hAnsi="Cambria Math" w:hint="default"/>
        <w:i/>
      </w:r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9C91A57"/>
    <w:multiLevelType w:val="hybridMultilevel"/>
    <w:tmpl w:val="D7D80B3A"/>
    <w:lvl w:ilvl="0" w:tplc="30A6B0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6DD01C1D"/>
    <w:multiLevelType w:val="hybridMultilevel"/>
    <w:tmpl w:val="13782DA4"/>
    <w:lvl w:ilvl="0" w:tplc="CE764088">
      <w:start w:val="1"/>
      <w:numFmt w:val="decimal"/>
      <w:lvlText w:val="%1."/>
      <w:lvlJc w:val="left"/>
      <w:pPr>
        <w:ind w:left="720" w:hanging="360"/>
      </w:pPr>
      <w:rPr>
        <w:rFonts w:ascii="Cambria Math" w:hAnsi="Cambria Math"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EF5852"/>
    <w:multiLevelType w:val="hybridMultilevel"/>
    <w:tmpl w:val="41745552"/>
    <w:lvl w:ilvl="0" w:tplc="8DD0D74E">
      <w:start w:val="1"/>
      <w:numFmt w:val="bullet"/>
      <w:pStyle w:val="Bulletlis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83B2EB7"/>
    <w:multiLevelType w:val="hybridMultilevel"/>
    <w:tmpl w:val="85C8F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F75E6A"/>
    <w:multiLevelType w:val="hybridMultilevel"/>
    <w:tmpl w:val="C678934E"/>
    <w:lvl w:ilvl="0" w:tplc="9EF21002">
      <w:start w:val="1"/>
      <w:numFmt w:val="bullet"/>
      <w:lvlText w:val="•"/>
      <w:lvlJc w:val="left"/>
      <w:pPr>
        <w:tabs>
          <w:tab w:val="num" w:pos="720"/>
        </w:tabs>
        <w:ind w:left="720" w:hanging="360"/>
      </w:pPr>
      <w:rPr>
        <w:rFonts w:ascii="Arial" w:hAnsi="Arial" w:hint="default"/>
      </w:rPr>
    </w:lvl>
    <w:lvl w:ilvl="1" w:tplc="773232D0" w:tentative="1">
      <w:start w:val="1"/>
      <w:numFmt w:val="bullet"/>
      <w:lvlText w:val="•"/>
      <w:lvlJc w:val="left"/>
      <w:pPr>
        <w:tabs>
          <w:tab w:val="num" w:pos="1440"/>
        </w:tabs>
        <w:ind w:left="1440" w:hanging="360"/>
      </w:pPr>
      <w:rPr>
        <w:rFonts w:ascii="Arial" w:hAnsi="Arial" w:hint="default"/>
      </w:rPr>
    </w:lvl>
    <w:lvl w:ilvl="2" w:tplc="B88C6A96" w:tentative="1">
      <w:start w:val="1"/>
      <w:numFmt w:val="bullet"/>
      <w:lvlText w:val="•"/>
      <w:lvlJc w:val="left"/>
      <w:pPr>
        <w:tabs>
          <w:tab w:val="num" w:pos="2160"/>
        </w:tabs>
        <w:ind w:left="2160" w:hanging="360"/>
      </w:pPr>
      <w:rPr>
        <w:rFonts w:ascii="Arial" w:hAnsi="Arial" w:hint="default"/>
      </w:rPr>
    </w:lvl>
    <w:lvl w:ilvl="3" w:tplc="9822B98E" w:tentative="1">
      <w:start w:val="1"/>
      <w:numFmt w:val="bullet"/>
      <w:lvlText w:val="•"/>
      <w:lvlJc w:val="left"/>
      <w:pPr>
        <w:tabs>
          <w:tab w:val="num" w:pos="2880"/>
        </w:tabs>
        <w:ind w:left="2880" w:hanging="360"/>
      </w:pPr>
      <w:rPr>
        <w:rFonts w:ascii="Arial" w:hAnsi="Arial" w:hint="default"/>
      </w:rPr>
    </w:lvl>
    <w:lvl w:ilvl="4" w:tplc="0EE85792" w:tentative="1">
      <w:start w:val="1"/>
      <w:numFmt w:val="bullet"/>
      <w:lvlText w:val="•"/>
      <w:lvlJc w:val="left"/>
      <w:pPr>
        <w:tabs>
          <w:tab w:val="num" w:pos="3600"/>
        </w:tabs>
        <w:ind w:left="3600" w:hanging="360"/>
      </w:pPr>
      <w:rPr>
        <w:rFonts w:ascii="Arial" w:hAnsi="Arial" w:hint="default"/>
      </w:rPr>
    </w:lvl>
    <w:lvl w:ilvl="5" w:tplc="E124B142" w:tentative="1">
      <w:start w:val="1"/>
      <w:numFmt w:val="bullet"/>
      <w:lvlText w:val="•"/>
      <w:lvlJc w:val="left"/>
      <w:pPr>
        <w:tabs>
          <w:tab w:val="num" w:pos="4320"/>
        </w:tabs>
        <w:ind w:left="4320" w:hanging="360"/>
      </w:pPr>
      <w:rPr>
        <w:rFonts w:ascii="Arial" w:hAnsi="Arial" w:hint="default"/>
      </w:rPr>
    </w:lvl>
    <w:lvl w:ilvl="6" w:tplc="B5680D98" w:tentative="1">
      <w:start w:val="1"/>
      <w:numFmt w:val="bullet"/>
      <w:lvlText w:val="•"/>
      <w:lvlJc w:val="left"/>
      <w:pPr>
        <w:tabs>
          <w:tab w:val="num" w:pos="5040"/>
        </w:tabs>
        <w:ind w:left="5040" w:hanging="360"/>
      </w:pPr>
      <w:rPr>
        <w:rFonts w:ascii="Arial" w:hAnsi="Arial" w:hint="default"/>
      </w:rPr>
    </w:lvl>
    <w:lvl w:ilvl="7" w:tplc="D41CCF9A" w:tentative="1">
      <w:start w:val="1"/>
      <w:numFmt w:val="bullet"/>
      <w:lvlText w:val="•"/>
      <w:lvlJc w:val="left"/>
      <w:pPr>
        <w:tabs>
          <w:tab w:val="num" w:pos="5760"/>
        </w:tabs>
        <w:ind w:left="5760" w:hanging="360"/>
      </w:pPr>
      <w:rPr>
        <w:rFonts w:ascii="Arial" w:hAnsi="Arial" w:hint="default"/>
      </w:rPr>
    </w:lvl>
    <w:lvl w:ilvl="8" w:tplc="E9121426"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C006A8A"/>
    <w:multiLevelType w:val="hybridMultilevel"/>
    <w:tmpl w:val="76A4F920"/>
    <w:lvl w:ilvl="0" w:tplc="F08CD77C">
      <w:start w:val="5"/>
      <w:numFmt w:val="bullet"/>
      <w:lvlText w:val=""/>
      <w:lvlJc w:val="left"/>
      <w:pPr>
        <w:ind w:left="227" w:hanging="227"/>
      </w:pPr>
      <w:rPr>
        <w:rFonts w:ascii="Symbol" w:eastAsiaTheme="minorEastAsia" w:hAnsi="Symbol"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15:restartNumberingAfterBreak="0">
    <w:nsid w:val="7D6C5B12"/>
    <w:multiLevelType w:val="hybridMultilevel"/>
    <w:tmpl w:val="BF6AFD14"/>
    <w:lvl w:ilvl="0" w:tplc="78B431BE">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614666">
    <w:abstractNumId w:val="30"/>
  </w:num>
  <w:num w:numId="2" w16cid:durableId="1512375206">
    <w:abstractNumId w:val="39"/>
  </w:num>
  <w:num w:numId="3" w16cid:durableId="1019896204">
    <w:abstractNumId w:val="9"/>
  </w:num>
  <w:num w:numId="4" w16cid:durableId="1439986164">
    <w:abstractNumId w:val="8"/>
  </w:num>
  <w:num w:numId="5" w16cid:durableId="336690702">
    <w:abstractNumId w:val="35"/>
  </w:num>
  <w:num w:numId="6" w16cid:durableId="1342851762">
    <w:abstractNumId w:val="33"/>
  </w:num>
  <w:num w:numId="7" w16cid:durableId="189799280">
    <w:abstractNumId w:val="37"/>
  </w:num>
  <w:num w:numId="8" w16cid:durableId="1909145001">
    <w:abstractNumId w:val="19"/>
  </w:num>
  <w:num w:numId="9" w16cid:durableId="358432295">
    <w:abstractNumId w:val="0"/>
  </w:num>
  <w:num w:numId="10" w16cid:durableId="723220295">
    <w:abstractNumId w:val="26"/>
  </w:num>
  <w:num w:numId="11" w16cid:durableId="1215196556">
    <w:abstractNumId w:val="32"/>
  </w:num>
  <w:num w:numId="12" w16cid:durableId="70736775">
    <w:abstractNumId w:val="2"/>
  </w:num>
  <w:num w:numId="13" w16cid:durableId="681279476">
    <w:abstractNumId w:val="42"/>
  </w:num>
  <w:num w:numId="14" w16cid:durableId="1199389970">
    <w:abstractNumId w:val="14"/>
  </w:num>
  <w:num w:numId="15" w16cid:durableId="100032410">
    <w:abstractNumId w:val="13"/>
  </w:num>
  <w:num w:numId="16" w16cid:durableId="1381320252">
    <w:abstractNumId w:val="29"/>
  </w:num>
  <w:num w:numId="17" w16cid:durableId="590814590">
    <w:abstractNumId w:val="25"/>
  </w:num>
  <w:num w:numId="18" w16cid:durableId="420834447">
    <w:abstractNumId w:val="41"/>
  </w:num>
  <w:num w:numId="19" w16cid:durableId="1297374361">
    <w:abstractNumId w:val="7"/>
  </w:num>
  <w:num w:numId="20" w16cid:durableId="2078550972">
    <w:abstractNumId w:val="5"/>
  </w:num>
  <w:num w:numId="21" w16cid:durableId="1446997466">
    <w:abstractNumId w:val="34"/>
  </w:num>
  <w:num w:numId="22" w16cid:durableId="64882477">
    <w:abstractNumId w:val="21"/>
  </w:num>
  <w:num w:numId="23" w16cid:durableId="887568605">
    <w:abstractNumId w:val="38"/>
  </w:num>
  <w:num w:numId="24" w16cid:durableId="348259360">
    <w:abstractNumId w:val="43"/>
  </w:num>
  <w:num w:numId="25" w16cid:durableId="24058710">
    <w:abstractNumId w:val="12"/>
  </w:num>
  <w:num w:numId="26" w16cid:durableId="2042052844">
    <w:abstractNumId w:val="16"/>
  </w:num>
  <w:num w:numId="27" w16cid:durableId="1676497722">
    <w:abstractNumId w:val="31"/>
  </w:num>
  <w:num w:numId="28" w16cid:durableId="820390334">
    <w:abstractNumId w:val="28"/>
  </w:num>
  <w:num w:numId="29" w16cid:durableId="1988852412">
    <w:abstractNumId w:val="27"/>
  </w:num>
  <w:num w:numId="30" w16cid:durableId="2018068987">
    <w:abstractNumId w:val="1"/>
  </w:num>
  <w:num w:numId="31" w16cid:durableId="1524368298">
    <w:abstractNumId w:val="18"/>
  </w:num>
  <w:num w:numId="32" w16cid:durableId="1701203583">
    <w:abstractNumId w:val="4"/>
  </w:num>
  <w:num w:numId="33" w16cid:durableId="62995156">
    <w:abstractNumId w:val="17"/>
  </w:num>
  <w:num w:numId="34" w16cid:durableId="1559173195">
    <w:abstractNumId w:val="15"/>
  </w:num>
  <w:num w:numId="35" w16cid:durableId="61104370">
    <w:abstractNumId w:val="23"/>
  </w:num>
  <w:num w:numId="36" w16cid:durableId="596864059">
    <w:abstractNumId w:val="36"/>
  </w:num>
  <w:num w:numId="37" w16cid:durableId="415441063">
    <w:abstractNumId w:val="6"/>
  </w:num>
  <w:num w:numId="38" w16cid:durableId="378018695">
    <w:abstractNumId w:val="3"/>
  </w:num>
  <w:num w:numId="39" w16cid:durableId="1759059922">
    <w:abstractNumId w:val="10"/>
  </w:num>
  <w:num w:numId="40" w16cid:durableId="599533497">
    <w:abstractNumId w:val="40"/>
  </w:num>
  <w:num w:numId="41" w16cid:durableId="1450859973">
    <w:abstractNumId w:val="20"/>
  </w:num>
  <w:num w:numId="42" w16cid:durableId="1025403224">
    <w:abstractNumId w:val="22"/>
  </w:num>
  <w:num w:numId="43" w16cid:durableId="904993262">
    <w:abstractNumId w:val="11"/>
  </w:num>
  <w:num w:numId="44" w16cid:durableId="1039629365">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ongi Choi">
    <w15:presenceInfo w15:providerId="AD" w15:userId="S::u1316663@umail.utah.edu::c60b147c-bc80-4c0f-aab0-fd68d9cc01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794"/>
    <w:rsid w:val="00001C3F"/>
    <w:rsid w:val="000101B3"/>
    <w:rsid w:val="000216A3"/>
    <w:rsid w:val="000252E6"/>
    <w:rsid w:val="00026080"/>
    <w:rsid w:val="00027B1A"/>
    <w:rsid w:val="0003714E"/>
    <w:rsid w:val="00042447"/>
    <w:rsid w:val="000463FD"/>
    <w:rsid w:val="00047F64"/>
    <w:rsid w:val="00053F42"/>
    <w:rsid w:val="000560D9"/>
    <w:rsid w:val="000574AA"/>
    <w:rsid w:val="0006486A"/>
    <w:rsid w:val="00065C0F"/>
    <w:rsid w:val="00065D6A"/>
    <w:rsid w:val="0008433A"/>
    <w:rsid w:val="00085CFE"/>
    <w:rsid w:val="00091436"/>
    <w:rsid w:val="00092223"/>
    <w:rsid w:val="00097F1F"/>
    <w:rsid w:val="000A2184"/>
    <w:rsid w:val="000A7F71"/>
    <w:rsid w:val="000B150B"/>
    <w:rsid w:val="000B3EC2"/>
    <w:rsid w:val="000B6323"/>
    <w:rsid w:val="000B6E8D"/>
    <w:rsid w:val="000C7D02"/>
    <w:rsid w:val="000D0FCD"/>
    <w:rsid w:val="000D1AC9"/>
    <w:rsid w:val="000D1BD6"/>
    <w:rsid w:val="000D2C2E"/>
    <w:rsid w:val="000D6CE8"/>
    <w:rsid w:val="000E11B1"/>
    <w:rsid w:val="000F2A24"/>
    <w:rsid w:val="00102FE6"/>
    <w:rsid w:val="0010624F"/>
    <w:rsid w:val="00114A01"/>
    <w:rsid w:val="00116F56"/>
    <w:rsid w:val="001224A8"/>
    <w:rsid w:val="00122C30"/>
    <w:rsid w:val="00123B1C"/>
    <w:rsid w:val="00126184"/>
    <w:rsid w:val="00132160"/>
    <w:rsid w:val="00134494"/>
    <w:rsid w:val="00134F91"/>
    <w:rsid w:val="00141906"/>
    <w:rsid w:val="0015253F"/>
    <w:rsid w:val="00152875"/>
    <w:rsid w:val="00164A0B"/>
    <w:rsid w:val="001736F6"/>
    <w:rsid w:val="001804E1"/>
    <w:rsid w:val="001869A7"/>
    <w:rsid w:val="00192BDE"/>
    <w:rsid w:val="00195E86"/>
    <w:rsid w:val="001A7B3A"/>
    <w:rsid w:val="001C1D24"/>
    <w:rsid w:val="001C3FA1"/>
    <w:rsid w:val="001C4377"/>
    <w:rsid w:val="001C48C4"/>
    <w:rsid w:val="001D4723"/>
    <w:rsid w:val="001D6AED"/>
    <w:rsid w:val="001E2B6D"/>
    <w:rsid w:val="001E3BAC"/>
    <w:rsid w:val="001E70A5"/>
    <w:rsid w:val="001F1AC9"/>
    <w:rsid w:val="001F6EB3"/>
    <w:rsid w:val="0021379C"/>
    <w:rsid w:val="0022011B"/>
    <w:rsid w:val="0022320B"/>
    <w:rsid w:val="00223BC0"/>
    <w:rsid w:val="002308B0"/>
    <w:rsid w:val="00241BA7"/>
    <w:rsid w:val="00264032"/>
    <w:rsid w:val="002661A8"/>
    <w:rsid w:val="00271FB4"/>
    <w:rsid w:val="00273E82"/>
    <w:rsid w:val="00281265"/>
    <w:rsid w:val="002812EC"/>
    <w:rsid w:val="0028217A"/>
    <w:rsid w:val="00282D24"/>
    <w:rsid w:val="00285D76"/>
    <w:rsid w:val="00291193"/>
    <w:rsid w:val="002A0AFB"/>
    <w:rsid w:val="002A1790"/>
    <w:rsid w:val="002A7F82"/>
    <w:rsid w:val="002B1275"/>
    <w:rsid w:val="002B13FA"/>
    <w:rsid w:val="002B22A1"/>
    <w:rsid w:val="002B367A"/>
    <w:rsid w:val="002B525D"/>
    <w:rsid w:val="002B5A39"/>
    <w:rsid w:val="002D47CB"/>
    <w:rsid w:val="002D5FAA"/>
    <w:rsid w:val="002D76D0"/>
    <w:rsid w:val="002E0A2E"/>
    <w:rsid w:val="002E0E0A"/>
    <w:rsid w:val="002E1856"/>
    <w:rsid w:val="002E7489"/>
    <w:rsid w:val="002F403E"/>
    <w:rsid w:val="002F5F0D"/>
    <w:rsid w:val="003031F2"/>
    <w:rsid w:val="003036C8"/>
    <w:rsid w:val="00303E50"/>
    <w:rsid w:val="0030478F"/>
    <w:rsid w:val="00312B66"/>
    <w:rsid w:val="00320734"/>
    <w:rsid w:val="00325024"/>
    <w:rsid w:val="00325E4D"/>
    <w:rsid w:val="00330215"/>
    <w:rsid w:val="003308A3"/>
    <w:rsid w:val="00332FB7"/>
    <w:rsid w:val="00336ED5"/>
    <w:rsid w:val="00337B8F"/>
    <w:rsid w:val="003474E6"/>
    <w:rsid w:val="003475F9"/>
    <w:rsid w:val="00353AA2"/>
    <w:rsid w:val="003551CE"/>
    <w:rsid w:val="00357CB9"/>
    <w:rsid w:val="00360E6B"/>
    <w:rsid w:val="00362B3E"/>
    <w:rsid w:val="00363855"/>
    <w:rsid w:val="00365833"/>
    <w:rsid w:val="0036606C"/>
    <w:rsid w:val="0038032D"/>
    <w:rsid w:val="0038075A"/>
    <w:rsid w:val="00382A37"/>
    <w:rsid w:val="00383AEA"/>
    <w:rsid w:val="0038740D"/>
    <w:rsid w:val="00391652"/>
    <w:rsid w:val="00395F3D"/>
    <w:rsid w:val="003960D6"/>
    <w:rsid w:val="003B0A73"/>
    <w:rsid w:val="003B0D78"/>
    <w:rsid w:val="003B5381"/>
    <w:rsid w:val="003B565A"/>
    <w:rsid w:val="003B5D59"/>
    <w:rsid w:val="003C212D"/>
    <w:rsid w:val="003D7EAD"/>
    <w:rsid w:val="003E0ACE"/>
    <w:rsid w:val="003E2AE4"/>
    <w:rsid w:val="003E3FEA"/>
    <w:rsid w:val="003E7A10"/>
    <w:rsid w:val="003E7DFA"/>
    <w:rsid w:val="003F4DF3"/>
    <w:rsid w:val="004006BF"/>
    <w:rsid w:val="00403BEA"/>
    <w:rsid w:val="00404120"/>
    <w:rsid w:val="00406BE7"/>
    <w:rsid w:val="00417784"/>
    <w:rsid w:val="00420BFC"/>
    <w:rsid w:val="00423910"/>
    <w:rsid w:val="00423AC5"/>
    <w:rsid w:val="0043266E"/>
    <w:rsid w:val="00432F87"/>
    <w:rsid w:val="00441960"/>
    <w:rsid w:val="00443548"/>
    <w:rsid w:val="00444D3A"/>
    <w:rsid w:val="004459CF"/>
    <w:rsid w:val="0044641C"/>
    <w:rsid w:val="004523EB"/>
    <w:rsid w:val="00453B83"/>
    <w:rsid w:val="00455E0D"/>
    <w:rsid w:val="00470A2B"/>
    <w:rsid w:val="004713A0"/>
    <w:rsid w:val="004756C1"/>
    <w:rsid w:val="00486893"/>
    <w:rsid w:val="00493D0C"/>
    <w:rsid w:val="00497F14"/>
    <w:rsid w:val="004A353C"/>
    <w:rsid w:val="004A3975"/>
    <w:rsid w:val="004A3FF7"/>
    <w:rsid w:val="004A4B6D"/>
    <w:rsid w:val="004B64B2"/>
    <w:rsid w:val="004C436C"/>
    <w:rsid w:val="004D0D60"/>
    <w:rsid w:val="004D1B13"/>
    <w:rsid w:val="004D222D"/>
    <w:rsid w:val="004D3C56"/>
    <w:rsid w:val="004D7B92"/>
    <w:rsid w:val="004D7D9B"/>
    <w:rsid w:val="004E3F0D"/>
    <w:rsid w:val="004E6EA1"/>
    <w:rsid w:val="004F04AE"/>
    <w:rsid w:val="004F0580"/>
    <w:rsid w:val="004F4CB6"/>
    <w:rsid w:val="00501CB4"/>
    <w:rsid w:val="00502103"/>
    <w:rsid w:val="00503AC3"/>
    <w:rsid w:val="0050496B"/>
    <w:rsid w:val="00506F64"/>
    <w:rsid w:val="00512D99"/>
    <w:rsid w:val="00514D4A"/>
    <w:rsid w:val="00517EE4"/>
    <w:rsid w:val="005245B2"/>
    <w:rsid w:val="00527C70"/>
    <w:rsid w:val="0053167F"/>
    <w:rsid w:val="00534727"/>
    <w:rsid w:val="00547541"/>
    <w:rsid w:val="00560064"/>
    <w:rsid w:val="00571FC4"/>
    <w:rsid w:val="0059156F"/>
    <w:rsid w:val="00591677"/>
    <w:rsid w:val="00591D6A"/>
    <w:rsid w:val="0059686B"/>
    <w:rsid w:val="005B5E7C"/>
    <w:rsid w:val="005C7E5D"/>
    <w:rsid w:val="005D25E7"/>
    <w:rsid w:val="005E3671"/>
    <w:rsid w:val="005E6026"/>
    <w:rsid w:val="005E6148"/>
    <w:rsid w:val="005F2F2C"/>
    <w:rsid w:val="005F5041"/>
    <w:rsid w:val="0060200F"/>
    <w:rsid w:val="00602D19"/>
    <w:rsid w:val="00612777"/>
    <w:rsid w:val="00614095"/>
    <w:rsid w:val="00615CB2"/>
    <w:rsid w:val="00615CCF"/>
    <w:rsid w:val="00620E50"/>
    <w:rsid w:val="00621632"/>
    <w:rsid w:val="00621E42"/>
    <w:rsid w:val="0062200A"/>
    <w:rsid w:val="00631548"/>
    <w:rsid w:val="0063310B"/>
    <w:rsid w:val="00637212"/>
    <w:rsid w:val="0065209F"/>
    <w:rsid w:val="00657234"/>
    <w:rsid w:val="006619C7"/>
    <w:rsid w:val="00662041"/>
    <w:rsid w:val="00667870"/>
    <w:rsid w:val="00670AA6"/>
    <w:rsid w:val="0068466F"/>
    <w:rsid w:val="00685362"/>
    <w:rsid w:val="00687F2B"/>
    <w:rsid w:val="00695E3D"/>
    <w:rsid w:val="00696085"/>
    <w:rsid w:val="006A6D53"/>
    <w:rsid w:val="006A6EC7"/>
    <w:rsid w:val="006B5017"/>
    <w:rsid w:val="006B6F0C"/>
    <w:rsid w:val="006C1D29"/>
    <w:rsid w:val="006C465A"/>
    <w:rsid w:val="006C5A60"/>
    <w:rsid w:val="006D1620"/>
    <w:rsid w:val="006D400B"/>
    <w:rsid w:val="006D48F8"/>
    <w:rsid w:val="006D6902"/>
    <w:rsid w:val="006E08F0"/>
    <w:rsid w:val="006E40EC"/>
    <w:rsid w:val="006E4468"/>
    <w:rsid w:val="006E5C8B"/>
    <w:rsid w:val="006F39BA"/>
    <w:rsid w:val="006F3ADD"/>
    <w:rsid w:val="0070722C"/>
    <w:rsid w:val="0071333F"/>
    <w:rsid w:val="007209E5"/>
    <w:rsid w:val="0072459F"/>
    <w:rsid w:val="00733259"/>
    <w:rsid w:val="00743B53"/>
    <w:rsid w:val="007443DA"/>
    <w:rsid w:val="00760652"/>
    <w:rsid w:val="007615AB"/>
    <w:rsid w:val="00766096"/>
    <w:rsid w:val="00767B99"/>
    <w:rsid w:val="00776E06"/>
    <w:rsid w:val="00781710"/>
    <w:rsid w:val="00783C9F"/>
    <w:rsid w:val="007911CF"/>
    <w:rsid w:val="007A1D30"/>
    <w:rsid w:val="007B37FD"/>
    <w:rsid w:val="007B4BE1"/>
    <w:rsid w:val="007D484D"/>
    <w:rsid w:val="007E4603"/>
    <w:rsid w:val="007E5A74"/>
    <w:rsid w:val="007F0809"/>
    <w:rsid w:val="007F2560"/>
    <w:rsid w:val="007F3012"/>
    <w:rsid w:val="007F355C"/>
    <w:rsid w:val="007F5DFB"/>
    <w:rsid w:val="007F6CE1"/>
    <w:rsid w:val="0080197B"/>
    <w:rsid w:val="008023F3"/>
    <w:rsid w:val="00821C4B"/>
    <w:rsid w:val="00823101"/>
    <w:rsid w:val="00825B20"/>
    <w:rsid w:val="008337D1"/>
    <w:rsid w:val="00837BB0"/>
    <w:rsid w:val="00841961"/>
    <w:rsid w:val="008507BE"/>
    <w:rsid w:val="008514AA"/>
    <w:rsid w:val="00852880"/>
    <w:rsid w:val="00854D03"/>
    <w:rsid w:val="00855F7E"/>
    <w:rsid w:val="00862CA2"/>
    <w:rsid w:val="00863C82"/>
    <w:rsid w:val="008643F0"/>
    <w:rsid w:val="0086641F"/>
    <w:rsid w:val="00866C15"/>
    <w:rsid w:val="00867533"/>
    <w:rsid w:val="00867FF7"/>
    <w:rsid w:val="00871967"/>
    <w:rsid w:val="008747FF"/>
    <w:rsid w:val="00875B4E"/>
    <w:rsid w:val="00883B46"/>
    <w:rsid w:val="00890956"/>
    <w:rsid w:val="00891062"/>
    <w:rsid w:val="00891EF6"/>
    <w:rsid w:val="00896F87"/>
    <w:rsid w:val="008A36EB"/>
    <w:rsid w:val="008A39FB"/>
    <w:rsid w:val="008A64F3"/>
    <w:rsid w:val="008A7568"/>
    <w:rsid w:val="008A7727"/>
    <w:rsid w:val="008B48EA"/>
    <w:rsid w:val="008C14FE"/>
    <w:rsid w:val="008C21FF"/>
    <w:rsid w:val="008C2D3F"/>
    <w:rsid w:val="008C6B87"/>
    <w:rsid w:val="008D424D"/>
    <w:rsid w:val="008D4840"/>
    <w:rsid w:val="008D6886"/>
    <w:rsid w:val="008E0527"/>
    <w:rsid w:val="008E48FF"/>
    <w:rsid w:val="008E6B59"/>
    <w:rsid w:val="008F20C8"/>
    <w:rsid w:val="008F7E57"/>
    <w:rsid w:val="00900D81"/>
    <w:rsid w:val="009041A8"/>
    <w:rsid w:val="00906B0E"/>
    <w:rsid w:val="00906FD4"/>
    <w:rsid w:val="00912BB3"/>
    <w:rsid w:val="0091416C"/>
    <w:rsid w:val="00915517"/>
    <w:rsid w:val="00922DA7"/>
    <w:rsid w:val="009272AC"/>
    <w:rsid w:val="009278D3"/>
    <w:rsid w:val="00932A49"/>
    <w:rsid w:val="00933462"/>
    <w:rsid w:val="0093606C"/>
    <w:rsid w:val="009378F1"/>
    <w:rsid w:val="0094609A"/>
    <w:rsid w:val="009505EB"/>
    <w:rsid w:val="00952CF5"/>
    <w:rsid w:val="009533E6"/>
    <w:rsid w:val="00960894"/>
    <w:rsid w:val="00961D5C"/>
    <w:rsid w:val="00962D40"/>
    <w:rsid w:val="00972750"/>
    <w:rsid w:val="00976425"/>
    <w:rsid w:val="00976513"/>
    <w:rsid w:val="0097675C"/>
    <w:rsid w:val="00977F4E"/>
    <w:rsid w:val="009835A3"/>
    <w:rsid w:val="00984C43"/>
    <w:rsid w:val="00986F02"/>
    <w:rsid w:val="00993FB0"/>
    <w:rsid w:val="009B29FC"/>
    <w:rsid w:val="009B3043"/>
    <w:rsid w:val="009B7CB1"/>
    <w:rsid w:val="009C23B8"/>
    <w:rsid w:val="009C2BF7"/>
    <w:rsid w:val="009C42D2"/>
    <w:rsid w:val="009C4AB9"/>
    <w:rsid w:val="009D1498"/>
    <w:rsid w:val="009D25E3"/>
    <w:rsid w:val="009E1E5E"/>
    <w:rsid w:val="009E342C"/>
    <w:rsid w:val="009E7985"/>
    <w:rsid w:val="009F02B1"/>
    <w:rsid w:val="009F6315"/>
    <w:rsid w:val="009F669B"/>
    <w:rsid w:val="00A04A24"/>
    <w:rsid w:val="00A06EE3"/>
    <w:rsid w:val="00A10B52"/>
    <w:rsid w:val="00A12380"/>
    <w:rsid w:val="00A27284"/>
    <w:rsid w:val="00A41867"/>
    <w:rsid w:val="00A472AA"/>
    <w:rsid w:val="00A5095D"/>
    <w:rsid w:val="00A5756B"/>
    <w:rsid w:val="00A60384"/>
    <w:rsid w:val="00A64627"/>
    <w:rsid w:val="00A64E30"/>
    <w:rsid w:val="00A66700"/>
    <w:rsid w:val="00A67A7F"/>
    <w:rsid w:val="00A7434E"/>
    <w:rsid w:val="00A86A38"/>
    <w:rsid w:val="00A92CE2"/>
    <w:rsid w:val="00AA0500"/>
    <w:rsid w:val="00AA737A"/>
    <w:rsid w:val="00AA7A64"/>
    <w:rsid w:val="00AB3EE2"/>
    <w:rsid w:val="00AB44CD"/>
    <w:rsid w:val="00AB50F1"/>
    <w:rsid w:val="00AC0A17"/>
    <w:rsid w:val="00AC1C30"/>
    <w:rsid w:val="00AC68AF"/>
    <w:rsid w:val="00AD01CB"/>
    <w:rsid w:val="00AD4CFD"/>
    <w:rsid w:val="00AD5DA5"/>
    <w:rsid w:val="00AD6FB2"/>
    <w:rsid w:val="00AE4B21"/>
    <w:rsid w:val="00AE7CB0"/>
    <w:rsid w:val="00AF160A"/>
    <w:rsid w:val="00AF2B8B"/>
    <w:rsid w:val="00B016C5"/>
    <w:rsid w:val="00B0486D"/>
    <w:rsid w:val="00B235CB"/>
    <w:rsid w:val="00B256C6"/>
    <w:rsid w:val="00B25794"/>
    <w:rsid w:val="00B525FF"/>
    <w:rsid w:val="00B527BF"/>
    <w:rsid w:val="00B53222"/>
    <w:rsid w:val="00B67952"/>
    <w:rsid w:val="00B809E6"/>
    <w:rsid w:val="00B82115"/>
    <w:rsid w:val="00B85C84"/>
    <w:rsid w:val="00B9386C"/>
    <w:rsid w:val="00BA1DFF"/>
    <w:rsid w:val="00BB06F8"/>
    <w:rsid w:val="00BB089F"/>
    <w:rsid w:val="00BB0F24"/>
    <w:rsid w:val="00BB6122"/>
    <w:rsid w:val="00BB7FAC"/>
    <w:rsid w:val="00BC41AC"/>
    <w:rsid w:val="00BD50C0"/>
    <w:rsid w:val="00BE08C4"/>
    <w:rsid w:val="00BE2981"/>
    <w:rsid w:val="00BE51B2"/>
    <w:rsid w:val="00BE752D"/>
    <w:rsid w:val="00BF108B"/>
    <w:rsid w:val="00C022E1"/>
    <w:rsid w:val="00C07489"/>
    <w:rsid w:val="00C17925"/>
    <w:rsid w:val="00C33CD4"/>
    <w:rsid w:val="00C36668"/>
    <w:rsid w:val="00C371C8"/>
    <w:rsid w:val="00C41762"/>
    <w:rsid w:val="00C44B51"/>
    <w:rsid w:val="00C53409"/>
    <w:rsid w:val="00C559FA"/>
    <w:rsid w:val="00C61B74"/>
    <w:rsid w:val="00C6425A"/>
    <w:rsid w:val="00C73B99"/>
    <w:rsid w:val="00C83055"/>
    <w:rsid w:val="00C83D42"/>
    <w:rsid w:val="00C90351"/>
    <w:rsid w:val="00C92C04"/>
    <w:rsid w:val="00CA0442"/>
    <w:rsid w:val="00CA6298"/>
    <w:rsid w:val="00CC0CDB"/>
    <w:rsid w:val="00CC1DEE"/>
    <w:rsid w:val="00CC5B75"/>
    <w:rsid w:val="00CC5BCF"/>
    <w:rsid w:val="00CC734B"/>
    <w:rsid w:val="00CE6723"/>
    <w:rsid w:val="00CE7C2D"/>
    <w:rsid w:val="00CF1D9A"/>
    <w:rsid w:val="00CF732E"/>
    <w:rsid w:val="00CF7A32"/>
    <w:rsid w:val="00D0217F"/>
    <w:rsid w:val="00D06833"/>
    <w:rsid w:val="00D07CC0"/>
    <w:rsid w:val="00D1024E"/>
    <w:rsid w:val="00D108C0"/>
    <w:rsid w:val="00D11CBA"/>
    <w:rsid w:val="00D133DC"/>
    <w:rsid w:val="00D13AE5"/>
    <w:rsid w:val="00D13EA0"/>
    <w:rsid w:val="00D15636"/>
    <w:rsid w:val="00D1694D"/>
    <w:rsid w:val="00D33970"/>
    <w:rsid w:val="00D42938"/>
    <w:rsid w:val="00D43E7D"/>
    <w:rsid w:val="00D4721E"/>
    <w:rsid w:val="00D50195"/>
    <w:rsid w:val="00D65C41"/>
    <w:rsid w:val="00D7388F"/>
    <w:rsid w:val="00D76C07"/>
    <w:rsid w:val="00D815CE"/>
    <w:rsid w:val="00D83952"/>
    <w:rsid w:val="00D865E0"/>
    <w:rsid w:val="00D9197D"/>
    <w:rsid w:val="00D94CFC"/>
    <w:rsid w:val="00D9592A"/>
    <w:rsid w:val="00D96E80"/>
    <w:rsid w:val="00DA65AA"/>
    <w:rsid w:val="00DB2785"/>
    <w:rsid w:val="00DB6C62"/>
    <w:rsid w:val="00DC45BA"/>
    <w:rsid w:val="00DD773F"/>
    <w:rsid w:val="00DE015B"/>
    <w:rsid w:val="00DE64A0"/>
    <w:rsid w:val="00DF11AC"/>
    <w:rsid w:val="00E04564"/>
    <w:rsid w:val="00E13F46"/>
    <w:rsid w:val="00E207BA"/>
    <w:rsid w:val="00E2489B"/>
    <w:rsid w:val="00E26D64"/>
    <w:rsid w:val="00E34A6A"/>
    <w:rsid w:val="00E37AAD"/>
    <w:rsid w:val="00E43562"/>
    <w:rsid w:val="00E47608"/>
    <w:rsid w:val="00E47D44"/>
    <w:rsid w:val="00E5006B"/>
    <w:rsid w:val="00E5704F"/>
    <w:rsid w:val="00E578BB"/>
    <w:rsid w:val="00E66E1C"/>
    <w:rsid w:val="00E71BDD"/>
    <w:rsid w:val="00E80AC3"/>
    <w:rsid w:val="00E864DE"/>
    <w:rsid w:val="00E92D33"/>
    <w:rsid w:val="00E9552E"/>
    <w:rsid w:val="00E958B5"/>
    <w:rsid w:val="00EB2EEB"/>
    <w:rsid w:val="00EB53A3"/>
    <w:rsid w:val="00EC0A99"/>
    <w:rsid w:val="00EC2DD1"/>
    <w:rsid w:val="00EC3E84"/>
    <w:rsid w:val="00ED2D49"/>
    <w:rsid w:val="00EE2C25"/>
    <w:rsid w:val="00EF03A7"/>
    <w:rsid w:val="00EF4B75"/>
    <w:rsid w:val="00F12027"/>
    <w:rsid w:val="00F1532F"/>
    <w:rsid w:val="00F22386"/>
    <w:rsid w:val="00F308B4"/>
    <w:rsid w:val="00F347A2"/>
    <w:rsid w:val="00F36CAB"/>
    <w:rsid w:val="00F370FF"/>
    <w:rsid w:val="00F40227"/>
    <w:rsid w:val="00F40AB5"/>
    <w:rsid w:val="00F431E2"/>
    <w:rsid w:val="00F46F34"/>
    <w:rsid w:val="00F60293"/>
    <w:rsid w:val="00F629B2"/>
    <w:rsid w:val="00F64BDD"/>
    <w:rsid w:val="00F6538E"/>
    <w:rsid w:val="00F66920"/>
    <w:rsid w:val="00F67441"/>
    <w:rsid w:val="00F74638"/>
    <w:rsid w:val="00F7581E"/>
    <w:rsid w:val="00F85650"/>
    <w:rsid w:val="00F97B31"/>
    <w:rsid w:val="00FA0820"/>
    <w:rsid w:val="00FA0C42"/>
    <w:rsid w:val="00FA3A7C"/>
    <w:rsid w:val="00FA43EA"/>
    <w:rsid w:val="00FB2AE5"/>
    <w:rsid w:val="00FB4DF8"/>
    <w:rsid w:val="00FC6AA2"/>
    <w:rsid w:val="00FE0658"/>
    <w:rsid w:val="00FE48F5"/>
    <w:rsid w:val="00FE6980"/>
    <w:rsid w:val="00FF625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409AD"/>
  <w15:chartTrackingRefBased/>
  <w15:docId w15:val="{1D3E3DFD-EB76-4024-8E41-4EBCDF28E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4AA"/>
    <w:pPr>
      <w:widowControl w:val="0"/>
      <w:wordWrap w:val="0"/>
      <w:autoSpaceDE w:val="0"/>
      <w:autoSpaceDN w:val="0"/>
      <w:spacing w:line="480" w:lineRule="auto"/>
      <w:ind w:firstLine="806"/>
    </w:pPr>
    <w:rPr>
      <w:rFonts w:ascii="Times New Roman" w:hAnsi="Times New Roman"/>
      <w:sz w:val="22"/>
    </w:rPr>
  </w:style>
  <w:style w:type="paragraph" w:styleId="Heading1">
    <w:name w:val="heading 1"/>
    <w:aliases w:val="MAIN HEADINGS"/>
    <w:basedOn w:val="Normal"/>
    <w:next w:val="Normal"/>
    <w:link w:val="Heading1Char"/>
    <w:uiPriority w:val="9"/>
    <w:qFormat/>
    <w:rsid w:val="00337B8F"/>
    <w:pPr>
      <w:keepNext/>
      <w:keepLines/>
      <w:spacing w:before="360" w:after="80"/>
      <w:ind w:firstLine="0"/>
      <w:outlineLvl w:val="0"/>
    </w:pPr>
    <w:rPr>
      <w:rFonts w:eastAsiaTheme="majorEastAsia" w:cstheme="majorBidi"/>
      <w:b/>
      <w:sz w:val="28"/>
      <w:szCs w:val="40"/>
    </w:rPr>
  </w:style>
  <w:style w:type="paragraph" w:styleId="Heading2">
    <w:name w:val="heading 2"/>
    <w:aliases w:val="1st level subheads"/>
    <w:basedOn w:val="Normal"/>
    <w:next w:val="Normal"/>
    <w:link w:val="Heading2Char"/>
    <w:uiPriority w:val="9"/>
    <w:unhideWhenUsed/>
    <w:qFormat/>
    <w:rsid w:val="004A4B6D"/>
    <w:pPr>
      <w:keepNext/>
      <w:keepLines/>
      <w:spacing w:before="160" w:after="80"/>
      <w:outlineLvl w:val="1"/>
    </w:pPr>
    <w:rPr>
      <w:rFonts w:eastAsiaTheme="majorEastAsia" w:cstheme="majorBidi"/>
      <w:b/>
      <w:sz w:val="24"/>
      <w:szCs w:val="32"/>
    </w:rPr>
  </w:style>
  <w:style w:type="paragraph" w:styleId="Heading3">
    <w:name w:val="heading 3"/>
    <w:aliases w:val="2nd level subheads"/>
    <w:basedOn w:val="Normal"/>
    <w:next w:val="Normal"/>
    <w:link w:val="Heading3Char"/>
    <w:uiPriority w:val="9"/>
    <w:unhideWhenUsed/>
    <w:qFormat/>
    <w:rsid w:val="00E34A6A"/>
    <w:pPr>
      <w:keepNext/>
      <w:keepLines/>
      <w:spacing w:before="160" w:after="80"/>
      <w:outlineLvl w:val="2"/>
    </w:pPr>
    <w:rPr>
      <w:rFonts w:eastAsiaTheme="majorEastAsia" w:cstheme="majorBidi"/>
      <w:i/>
      <w:sz w:val="24"/>
      <w:szCs w:val="28"/>
    </w:rPr>
  </w:style>
  <w:style w:type="paragraph" w:styleId="Heading4">
    <w:name w:val="heading 4"/>
    <w:aliases w:val="3rd level"/>
    <w:basedOn w:val="Normal"/>
    <w:next w:val="Normal"/>
    <w:link w:val="Heading4Char"/>
    <w:uiPriority w:val="9"/>
    <w:unhideWhenUsed/>
    <w:qFormat/>
    <w:rsid w:val="00B25794"/>
    <w:pPr>
      <w:keepNext/>
      <w:keepLines/>
      <w:spacing w:before="80" w:after="40"/>
      <w:outlineLvl w:val="3"/>
    </w:pPr>
    <w:rPr>
      <w:rFonts w:eastAsiaTheme="majorEastAsia" w:cstheme="majorBidi"/>
      <w:i/>
      <w:iCs/>
      <w:color w:val="2F5496" w:themeColor="accent1" w:themeShade="BF"/>
    </w:rPr>
  </w:style>
  <w:style w:type="paragraph" w:styleId="Heading5">
    <w:name w:val="heading 5"/>
    <w:aliases w:val="4th level"/>
    <w:basedOn w:val="Normal"/>
    <w:next w:val="Normal"/>
    <w:link w:val="Heading5Char"/>
    <w:uiPriority w:val="9"/>
    <w:unhideWhenUsed/>
    <w:qFormat/>
    <w:rsid w:val="00B25794"/>
    <w:pPr>
      <w:keepNext/>
      <w:keepLines/>
      <w:spacing w:before="80" w:after="40"/>
      <w:outlineLvl w:val="4"/>
    </w:pPr>
    <w:rPr>
      <w:rFonts w:eastAsiaTheme="majorEastAsia" w:cstheme="majorBidi"/>
      <w:color w:val="2F5496" w:themeColor="accent1" w:themeShade="BF"/>
    </w:rPr>
  </w:style>
  <w:style w:type="paragraph" w:styleId="Heading6">
    <w:name w:val="heading 6"/>
    <w:aliases w:val="5th level"/>
    <w:basedOn w:val="Normal"/>
    <w:next w:val="Normal"/>
    <w:link w:val="Heading6Char"/>
    <w:uiPriority w:val="9"/>
    <w:unhideWhenUsed/>
    <w:qFormat/>
    <w:rsid w:val="00B25794"/>
    <w:pPr>
      <w:keepNext/>
      <w:keepLines/>
      <w:spacing w:before="40" w:after="0"/>
      <w:outlineLvl w:val="5"/>
    </w:pPr>
    <w:rPr>
      <w:rFonts w:eastAsiaTheme="majorEastAsia" w:cstheme="majorBidi"/>
      <w:i/>
      <w:iCs/>
      <w:color w:val="595959" w:themeColor="text1" w:themeTint="A6"/>
    </w:rPr>
  </w:style>
  <w:style w:type="paragraph" w:styleId="Heading7">
    <w:name w:val="heading 7"/>
    <w:aliases w:val="6th level"/>
    <w:basedOn w:val="Normal"/>
    <w:next w:val="Normal"/>
    <w:link w:val="Heading7Char"/>
    <w:uiPriority w:val="9"/>
    <w:unhideWhenUsed/>
    <w:qFormat/>
    <w:rsid w:val="00B25794"/>
    <w:pPr>
      <w:keepNext/>
      <w:keepLines/>
      <w:spacing w:before="40" w:after="0"/>
      <w:outlineLvl w:val="6"/>
    </w:pPr>
    <w:rPr>
      <w:rFonts w:eastAsiaTheme="majorEastAsia" w:cstheme="majorBidi"/>
      <w:color w:val="595959" w:themeColor="text1" w:themeTint="A6"/>
    </w:rPr>
  </w:style>
  <w:style w:type="paragraph" w:styleId="Heading8">
    <w:name w:val="heading 8"/>
    <w:aliases w:val="Fig captions"/>
    <w:basedOn w:val="Normal"/>
    <w:next w:val="Normal"/>
    <w:link w:val="Heading8Char"/>
    <w:uiPriority w:val="9"/>
    <w:unhideWhenUsed/>
    <w:qFormat/>
    <w:rsid w:val="00B25794"/>
    <w:pPr>
      <w:keepNext/>
      <w:keepLines/>
      <w:spacing w:after="0"/>
      <w:outlineLvl w:val="7"/>
    </w:pPr>
    <w:rPr>
      <w:rFonts w:eastAsiaTheme="majorEastAsia" w:cstheme="majorBidi"/>
      <w:i/>
      <w:iCs/>
      <w:color w:val="272727" w:themeColor="text1" w:themeTint="D8"/>
    </w:rPr>
  </w:style>
  <w:style w:type="paragraph" w:styleId="Heading9">
    <w:name w:val="heading 9"/>
    <w:aliases w:val="Table Title"/>
    <w:basedOn w:val="Normal"/>
    <w:next w:val="Normal"/>
    <w:link w:val="Heading9Char"/>
    <w:uiPriority w:val="9"/>
    <w:unhideWhenUsed/>
    <w:qFormat/>
    <w:rsid w:val="00B257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HEADINGS Char"/>
    <w:basedOn w:val="DefaultParagraphFont"/>
    <w:link w:val="Heading1"/>
    <w:uiPriority w:val="9"/>
    <w:rsid w:val="00337B8F"/>
    <w:rPr>
      <w:rFonts w:ascii="Times New Roman" w:eastAsiaTheme="majorEastAsia" w:hAnsi="Times New Roman" w:cstheme="majorBidi"/>
      <w:b/>
      <w:sz w:val="28"/>
      <w:szCs w:val="40"/>
    </w:rPr>
  </w:style>
  <w:style w:type="character" w:customStyle="1" w:styleId="Heading2Char">
    <w:name w:val="Heading 2 Char"/>
    <w:aliases w:val="1st level subheads Char"/>
    <w:basedOn w:val="DefaultParagraphFont"/>
    <w:link w:val="Heading2"/>
    <w:uiPriority w:val="9"/>
    <w:rsid w:val="004A4B6D"/>
    <w:rPr>
      <w:rFonts w:ascii="Times New Roman" w:eastAsiaTheme="majorEastAsia" w:hAnsi="Times New Roman" w:cstheme="majorBidi"/>
      <w:b/>
      <w:sz w:val="24"/>
      <w:szCs w:val="32"/>
    </w:rPr>
  </w:style>
  <w:style w:type="character" w:customStyle="1" w:styleId="Heading3Char">
    <w:name w:val="Heading 3 Char"/>
    <w:aliases w:val="2nd level subheads Char"/>
    <w:basedOn w:val="DefaultParagraphFont"/>
    <w:link w:val="Heading3"/>
    <w:uiPriority w:val="9"/>
    <w:rsid w:val="00E34A6A"/>
    <w:rPr>
      <w:rFonts w:ascii="Times New Roman" w:eastAsiaTheme="majorEastAsia" w:hAnsi="Times New Roman" w:cstheme="majorBidi"/>
      <w:i/>
      <w:sz w:val="24"/>
      <w:szCs w:val="28"/>
    </w:rPr>
  </w:style>
  <w:style w:type="character" w:customStyle="1" w:styleId="Heading4Char">
    <w:name w:val="Heading 4 Char"/>
    <w:aliases w:val="3rd level Char"/>
    <w:basedOn w:val="DefaultParagraphFont"/>
    <w:link w:val="Heading4"/>
    <w:uiPriority w:val="9"/>
    <w:rsid w:val="00B25794"/>
    <w:rPr>
      <w:rFonts w:eastAsiaTheme="majorEastAsia" w:cstheme="majorBidi"/>
      <w:i/>
      <w:iCs/>
      <w:color w:val="2F5496" w:themeColor="accent1" w:themeShade="BF"/>
    </w:rPr>
  </w:style>
  <w:style w:type="character" w:customStyle="1" w:styleId="Heading5Char">
    <w:name w:val="Heading 5 Char"/>
    <w:aliases w:val="4th level Char"/>
    <w:basedOn w:val="DefaultParagraphFont"/>
    <w:link w:val="Heading5"/>
    <w:uiPriority w:val="9"/>
    <w:rsid w:val="00B25794"/>
    <w:rPr>
      <w:rFonts w:eastAsiaTheme="majorEastAsia" w:cstheme="majorBidi"/>
      <w:color w:val="2F5496" w:themeColor="accent1" w:themeShade="BF"/>
    </w:rPr>
  </w:style>
  <w:style w:type="character" w:customStyle="1" w:styleId="Heading6Char">
    <w:name w:val="Heading 6 Char"/>
    <w:aliases w:val="5th level Char"/>
    <w:basedOn w:val="DefaultParagraphFont"/>
    <w:link w:val="Heading6"/>
    <w:uiPriority w:val="9"/>
    <w:rsid w:val="00B25794"/>
    <w:rPr>
      <w:rFonts w:eastAsiaTheme="majorEastAsia" w:cstheme="majorBidi"/>
      <w:i/>
      <w:iCs/>
      <w:color w:val="595959" w:themeColor="text1" w:themeTint="A6"/>
    </w:rPr>
  </w:style>
  <w:style w:type="character" w:customStyle="1" w:styleId="Heading7Char">
    <w:name w:val="Heading 7 Char"/>
    <w:aliases w:val="6th level Char"/>
    <w:basedOn w:val="DefaultParagraphFont"/>
    <w:link w:val="Heading7"/>
    <w:uiPriority w:val="9"/>
    <w:rsid w:val="00B25794"/>
    <w:rPr>
      <w:rFonts w:eastAsiaTheme="majorEastAsia" w:cstheme="majorBidi"/>
      <w:color w:val="595959" w:themeColor="text1" w:themeTint="A6"/>
    </w:rPr>
  </w:style>
  <w:style w:type="character" w:customStyle="1" w:styleId="Heading8Char">
    <w:name w:val="Heading 8 Char"/>
    <w:aliases w:val="Fig captions Char"/>
    <w:basedOn w:val="DefaultParagraphFont"/>
    <w:link w:val="Heading8"/>
    <w:uiPriority w:val="9"/>
    <w:rsid w:val="00B25794"/>
    <w:rPr>
      <w:rFonts w:eastAsiaTheme="majorEastAsia" w:cstheme="majorBidi"/>
      <w:i/>
      <w:iCs/>
      <w:color w:val="272727" w:themeColor="text1" w:themeTint="D8"/>
    </w:rPr>
  </w:style>
  <w:style w:type="character" w:customStyle="1" w:styleId="Heading9Char">
    <w:name w:val="Heading 9 Char"/>
    <w:aliases w:val="Table Title Char"/>
    <w:basedOn w:val="DefaultParagraphFont"/>
    <w:link w:val="Heading9"/>
    <w:uiPriority w:val="9"/>
    <w:rsid w:val="00B25794"/>
    <w:rPr>
      <w:rFonts w:eastAsiaTheme="majorEastAsia" w:cstheme="majorBidi"/>
      <w:color w:val="272727" w:themeColor="text1" w:themeTint="D8"/>
    </w:rPr>
  </w:style>
  <w:style w:type="paragraph" w:styleId="Title">
    <w:name w:val="Title"/>
    <w:basedOn w:val="Normal"/>
    <w:next w:val="Normal"/>
    <w:link w:val="TitleChar"/>
    <w:uiPriority w:val="10"/>
    <w:qFormat/>
    <w:rsid w:val="00B257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57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5794"/>
    <w:pPr>
      <w:numPr>
        <w:ilvl w:val="1"/>
      </w:numPr>
      <w:ind w:firstLine="806"/>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57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794"/>
    <w:pPr>
      <w:spacing w:before="160"/>
      <w:jc w:val="center"/>
    </w:pPr>
    <w:rPr>
      <w:i/>
      <w:iCs/>
      <w:color w:val="404040" w:themeColor="text1" w:themeTint="BF"/>
    </w:rPr>
  </w:style>
  <w:style w:type="character" w:customStyle="1" w:styleId="QuoteChar">
    <w:name w:val="Quote Char"/>
    <w:basedOn w:val="DefaultParagraphFont"/>
    <w:link w:val="Quote"/>
    <w:uiPriority w:val="29"/>
    <w:rsid w:val="00B25794"/>
    <w:rPr>
      <w:i/>
      <w:iCs/>
      <w:color w:val="404040" w:themeColor="text1" w:themeTint="BF"/>
    </w:rPr>
  </w:style>
  <w:style w:type="paragraph" w:styleId="ListParagraph">
    <w:name w:val="List Paragraph"/>
    <w:basedOn w:val="Normal"/>
    <w:link w:val="ListParagraphChar"/>
    <w:uiPriority w:val="34"/>
    <w:qFormat/>
    <w:rsid w:val="00B25794"/>
    <w:pPr>
      <w:ind w:left="720"/>
      <w:contextualSpacing/>
    </w:pPr>
  </w:style>
  <w:style w:type="character" w:styleId="IntenseEmphasis">
    <w:name w:val="Intense Emphasis"/>
    <w:basedOn w:val="DefaultParagraphFont"/>
    <w:uiPriority w:val="21"/>
    <w:qFormat/>
    <w:rsid w:val="00B25794"/>
    <w:rPr>
      <w:i/>
      <w:iCs/>
      <w:color w:val="2F5496" w:themeColor="accent1" w:themeShade="BF"/>
    </w:rPr>
  </w:style>
  <w:style w:type="paragraph" w:styleId="IntenseQuote">
    <w:name w:val="Intense Quote"/>
    <w:basedOn w:val="Normal"/>
    <w:next w:val="Normal"/>
    <w:link w:val="IntenseQuoteChar"/>
    <w:uiPriority w:val="30"/>
    <w:qFormat/>
    <w:rsid w:val="00B2579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5794"/>
    <w:rPr>
      <w:i/>
      <w:iCs/>
      <w:color w:val="2F5496" w:themeColor="accent1" w:themeShade="BF"/>
    </w:rPr>
  </w:style>
  <w:style w:type="character" w:styleId="IntenseReference">
    <w:name w:val="Intense Reference"/>
    <w:basedOn w:val="DefaultParagraphFont"/>
    <w:uiPriority w:val="32"/>
    <w:qFormat/>
    <w:rsid w:val="00B25794"/>
    <w:rPr>
      <w:b/>
      <w:bCs/>
      <w:smallCaps/>
      <w:color w:val="2F5496" w:themeColor="accent1" w:themeShade="BF"/>
      <w:spacing w:val="5"/>
    </w:rPr>
  </w:style>
  <w:style w:type="paragraph" w:styleId="Header">
    <w:name w:val="header"/>
    <w:basedOn w:val="Normal"/>
    <w:link w:val="HeaderChar"/>
    <w:uiPriority w:val="99"/>
    <w:unhideWhenUsed/>
    <w:rsid w:val="003960D6"/>
    <w:pPr>
      <w:widowControl/>
      <w:tabs>
        <w:tab w:val="center" w:pos="4513"/>
        <w:tab w:val="right" w:pos="9026"/>
      </w:tabs>
      <w:wordWrap/>
      <w:autoSpaceDE/>
      <w:autoSpaceDN/>
      <w:spacing w:after="0" w:line="240" w:lineRule="auto"/>
      <w:ind w:firstLine="720"/>
      <w:contextualSpacing/>
      <w:jc w:val="left"/>
    </w:pPr>
    <w:rPr>
      <w:kern w:val="0"/>
      <w:lang w:eastAsia="en-US"/>
    </w:rPr>
  </w:style>
  <w:style w:type="character" w:customStyle="1" w:styleId="HeaderChar">
    <w:name w:val="Header Char"/>
    <w:basedOn w:val="DefaultParagraphFont"/>
    <w:link w:val="Header"/>
    <w:uiPriority w:val="99"/>
    <w:rsid w:val="003960D6"/>
    <w:rPr>
      <w:rFonts w:ascii="Times New Roman" w:hAnsi="Times New Roman"/>
      <w:kern w:val="0"/>
      <w:sz w:val="24"/>
      <w:lang w:eastAsia="en-US"/>
    </w:rPr>
  </w:style>
  <w:style w:type="paragraph" w:customStyle="1" w:styleId="ThesisNormal">
    <w:name w:val="Thesis Normal"/>
    <w:basedOn w:val="Normal"/>
    <w:qFormat/>
    <w:rsid w:val="003960D6"/>
    <w:pPr>
      <w:widowControl/>
      <w:wordWrap/>
      <w:autoSpaceDE/>
      <w:autoSpaceDN/>
      <w:spacing w:after="560"/>
      <w:ind w:firstLine="720"/>
      <w:contextualSpacing/>
      <w:jc w:val="left"/>
    </w:pPr>
    <w:rPr>
      <w:kern w:val="0"/>
      <w:lang w:eastAsia="en-US"/>
    </w:rPr>
  </w:style>
  <w:style w:type="paragraph" w:styleId="NoSpacing">
    <w:name w:val="No Spacing"/>
    <w:link w:val="NoSpacingChar"/>
    <w:uiPriority w:val="1"/>
    <w:qFormat/>
    <w:rsid w:val="00453B83"/>
    <w:pPr>
      <w:widowControl w:val="0"/>
      <w:wordWrap w:val="0"/>
      <w:autoSpaceDE w:val="0"/>
      <w:autoSpaceDN w:val="0"/>
      <w:spacing w:after="0" w:line="240" w:lineRule="auto"/>
      <w:ind w:firstLine="806"/>
    </w:pPr>
    <w:rPr>
      <w:rFonts w:ascii="Times New Roman" w:hAnsi="Times New Roman"/>
      <w:sz w:val="22"/>
    </w:rPr>
  </w:style>
  <w:style w:type="paragraph" w:customStyle="1" w:styleId="Caption1">
    <w:name w:val="Caption1"/>
    <w:basedOn w:val="NoSpacing"/>
    <w:link w:val="captionChar"/>
    <w:qFormat/>
    <w:rsid w:val="00453B83"/>
    <w:pPr>
      <w:ind w:firstLine="0"/>
      <w:jc w:val="center"/>
    </w:pPr>
  </w:style>
  <w:style w:type="character" w:customStyle="1" w:styleId="NoSpacingChar">
    <w:name w:val="No Spacing Char"/>
    <w:basedOn w:val="DefaultParagraphFont"/>
    <w:link w:val="NoSpacing"/>
    <w:uiPriority w:val="1"/>
    <w:rsid w:val="00453B83"/>
    <w:rPr>
      <w:rFonts w:ascii="Times New Roman" w:hAnsi="Times New Roman"/>
      <w:sz w:val="22"/>
    </w:rPr>
  </w:style>
  <w:style w:type="character" w:customStyle="1" w:styleId="captionChar">
    <w:name w:val="caption Char"/>
    <w:basedOn w:val="NoSpacingChar"/>
    <w:link w:val="Caption1"/>
    <w:rsid w:val="00453B83"/>
    <w:rPr>
      <w:rFonts w:ascii="Times New Roman" w:hAnsi="Times New Roman"/>
      <w:sz w:val="22"/>
    </w:rPr>
  </w:style>
  <w:style w:type="table" w:customStyle="1" w:styleId="TableGrid8">
    <w:name w:val="Table Grid8"/>
    <w:basedOn w:val="TableNormal"/>
    <w:next w:val="TableGrid"/>
    <w:uiPriority w:val="39"/>
    <w:rsid w:val="00ED2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D2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ordsinTable">
    <w:name w:val="WordsinTable"/>
    <w:basedOn w:val="ListParagraph"/>
    <w:link w:val="WordsinTableChar"/>
    <w:qFormat/>
    <w:rsid w:val="00271FB4"/>
    <w:pPr>
      <w:widowControl/>
      <w:wordWrap/>
      <w:autoSpaceDE/>
      <w:autoSpaceDN/>
      <w:spacing w:after="120" w:line="259" w:lineRule="auto"/>
      <w:ind w:left="0" w:firstLine="0"/>
    </w:pPr>
    <w:rPr>
      <w:sz w:val="18"/>
    </w:rPr>
  </w:style>
  <w:style w:type="character" w:customStyle="1" w:styleId="WordsinTableChar">
    <w:name w:val="WordsinTable Char"/>
    <w:basedOn w:val="DefaultParagraphFont"/>
    <w:link w:val="WordsinTable"/>
    <w:rsid w:val="00271FB4"/>
    <w:rPr>
      <w:rFonts w:ascii="Times New Roman" w:hAnsi="Times New Roman"/>
      <w:sz w:val="18"/>
    </w:rPr>
  </w:style>
  <w:style w:type="paragraph" w:customStyle="1" w:styleId="References">
    <w:name w:val="References"/>
    <w:basedOn w:val="Normal"/>
    <w:qFormat/>
    <w:rsid w:val="00F370FF"/>
    <w:pPr>
      <w:widowControl/>
      <w:wordWrap/>
      <w:autoSpaceDE/>
      <w:autoSpaceDN/>
      <w:spacing w:after="280" w:line="240" w:lineRule="auto"/>
      <w:ind w:left="720" w:hanging="720"/>
      <w:jc w:val="left"/>
    </w:pPr>
    <w:rPr>
      <w:kern w:val="0"/>
      <w:sz w:val="24"/>
      <w:lang w:eastAsia="en-US"/>
    </w:rPr>
  </w:style>
  <w:style w:type="character" w:styleId="PlaceholderText">
    <w:name w:val="Placeholder Text"/>
    <w:basedOn w:val="DefaultParagraphFont"/>
    <w:uiPriority w:val="99"/>
    <w:semiHidden/>
    <w:rsid w:val="00637212"/>
    <w:rPr>
      <w:color w:val="666666"/>
    </w:rPr>
  </w:style>
  <w:style w:type="character" w:styleId="CommentReference">
    <w:name w:val="annotation reference"/>
    <w:basedOn w:val="DefaultParagraphFont"/>
    <w:uiPriority w:val="99"/>
    <w:semiHidden/>
    <w:unhideWhenUsed/>
    <w:rsid w:val="00667870"/>
    <w:rPr>
      <w:sz w:val="16"/>
      <w:szCs w:val="16"/>
    </w:rPr>
  </w:style>
  <w:style w:type="paragraph" w:styleId="CommentText">
    <w:name w:val="annotation text"/>
    <w:basedOn w:val="Normal"/>
    <w:link w:val="CommentTextChar"/>
    <w:uiPriority w:val="99"/>
    <w:unhideWhenUsed/>
    <w:rsid w:val="00667870"/>
    <w:pPr>
      <w:spacing w:line="240" w:lineRule="auto"/>
    </w:pPr>
    <w:rPr>
      <w:sz w:val="20"/>
      <w:szCs w:val="20"/>
    </w:rPr>
  </w:style>
  <w:style w:type="character" w:customStyle="1" w:styleId="CommentTextChar">
    <w:name w:val="Comment Text Char"/>
    <w:basedOn w:val="DefaultParagraphFont"/>
    <w:link w:val="CommentText"/>
    <w:uiPriority w:val="99"/>
    <w:rsid w:val="00667870"/>
    <w:rPr>
      <w:rFonts w:ascii="Times New Roman" w:hAnsi="Times New Roman"/>
      <w:szCs w:val="20"/>
    </w:rPr>
  </w:style>
  <w:style w:type="paragraph" w:styleId="CommentSubject">
    <w:name w:val="annotation subject"/>
    <w:basedOn w:val="CommentText"/>
    <w:next w:val="CommentText"/>
    <w:link w:val="CommentSubjectChar"/>
    <w:uiPriority w:val="99"/>
    <w:semiHidden/>
    <w:unhideWhenUsed/>
    <w:rsid w:val="00667870"/>
    <w:rPr>
      <w:b/>
      <w:bCs/>
    </w:rPr>
  </w:style>
  <w:style w:type="character" w:customStyle="1" w:styleId="CommentSubjectChar">
    <w:name w:val="Comment Subject Char"/>
    <w:basedOn w:val="CommentTextChar"/>
    <w:link w:val="CommentSubject"/>
    <w:uiPriority w:val="99"/>
    <w:semiHidden/>
    <w:rsid w:val="00667870"/>
    <w:rPr>
      <w:rFonts w:ascii="Times New Roman" w:hAnsi="Times New Roman"/>
      <w:b/>
      <w:bCs/>
      <w:szCs w:val="20"/>
    </w:rPr>
  </w:style>
  <w:style w:type="table" w:customStyle="1" w:styleId="TableGrid10">
    <w:name w:val="Table Grid10"/>
    <w:basedOn w:val="TableNormal"/>
    <w:next w:val="TableGrid"/>
    <w:uiPriority w:val="39"/>
    <w:rsid w:val="00CC5B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475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87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D50195"/>
    <w:pPr>
      <w:pBdr>
        <w:top w:val="nil"/>
        <w:left w:val="nil"/>
        <w:bottom w:val="nil"/>
        <w:right w:val="nil"/>
        <w:between w:val="nil"/>
        <w:bar w:val="nil"/>
      </w:pBdr>
      <w:spacing w:after="0" w:line="240" w:lineRule="auto"/>
      <w:jc w:val="left"/>
    </w:pPr>
    <w:rPr>
      <w:rFonts w:ascii="Times New Roman" w:eastAsia="Arial Unicode MS" w:hAnsi="Times New Roman" w:cs="Arial Unicode MS"/>
      <w:color w:val="000000"/>
      <w:kern w:val="0"/>
      <w:sz w:val="24"/>
      <w:szCs w:val="24"/>
      <w:u w:color="000000"/>
      <w:bdr w:val="nil"/>
      <w:lang w:eastAsia="en-US"/>
      <w14:textOutline w14:w="0" w14:cap="flat" w14:cmpd="sng" w14:algn="ctr">
        <w14:noFill/>
        <w14:prstDash w14:val="solid"/>
        <w14:bevel/>
      </w14:textOutline>
    </w:rPr>
  </w:style>
  <w:style w:type="paragraph" w:styleId="Footer">
    <w:name w:val="footer"/>
    <w:basedOn w:val="Normal"/>
    <w:link w:val="FooterChar"/>
    <w:uiPriority w:val="99"/>
    <w:unhideWhenUsed/>
    <w:rsid w:val="00D50195"/>
    <w:pPr>
      <w:widowControl/>
      <w:tabs>
        <w:tab w:val="center" w:pos="4513"/>
        <w:tab w:val="right" w:pos="9026"/>
      </w:tabs>
      <w:wordWrap/>
      <w:autoSpaceDE/>
      <w:autoSpaceDN/>
      <w:spacing w:after="0" w:line="240" w:lineRule="auto"/>
      <w:ind w:firstLine="720"/>
      <w:contextualSpacing/>
      <w:jc w:val="left"/>
    </w:pPr>
    <w:rPr>
      <w:kern w:val="0"/>
      <w:sz w:val="24"/>
      <w:lang w:eastAsia="en-US"/>
    </w:rPr>
  </w:style>
  <w:style w:type="character" w:customStyle="1" w:styleId="FooterChar">
    <w:name w:val="Footer Char"/>
    <w:basedOn w:val="DefaultParagraphFont"/>
    <w:link w:val="Footer"/>
    <w:uiPriority w:val="99"/>
    <w:rsid w:val="00D50195"/>
    <w:rPr>
      <w:rFonts w:ascii="Times New Roman" w:hAnsi="Times New Roman"/>
      <w:kern w:val="0"/>
      <w:sz w:val="24"/>
      <w:lang w:eastAsia="en-US"/>
    </w:rPr>
  </w:style>
  <w:style w:type="paragraph" w:customStyle="1" w:styleId="TopMargin">
    <w:name w:val="Top Margin"/>
    <w:basedOn w:val="Normal"/>
    <w:qFormat/>
    <w:rsid w:val="00D50195"/>
    <w:pPr>
      <w:widowControl/>
      <w:wordWrap/>
      <w:autoSpaceDE/>
      <w:autoSpaceDN/>
      <w:spacing w:after="840"/>
      <w:ind w:firstLine="0"/>
      <w:jc w:val="center"/>
    </w:pPr>
    <w:rPr>
      <w:kern w:val="0"/>
      <w:sz w:val="24"/>
      <w:lang w:eastAsia="en-US"/>
    </w:rPr>
  </w:style>
  <w:style w:type="paragraph" w:customStyle="1" w:styleId="AppendixSubheadings">
    <w:name w:val="Appendix Subheadings"/>
    <w:basedOn w:val="Normal"/>
    <w:qFormat/>
    <w:rsid w:val="00D50195"/>
    <w:pPr>
      <w:widowControl/>
      <w:wordWrap/>
      <w:autoSpaceDE/>
      <w:autoSpaceDN/>
      <w:spacing w:after="0"/>
      <w:ind w:firstLine="0"/>
      <w:contextualSpacing/>
      <w:jc w:val="center"/>
    </w:pPr>
    <w:rPr>
      <w:b/>
      <w:bCs/>
      <w:kern w:val="0"/>
      <w:sz w:val="24"/>
      <w:u w:val="single"/>
      <w:lang w:eastAsia="en-US"/>
    </w:rPr>
  </w:style>
  <w:style w:type="paragraph" w:styleId="TOC1">
    <w:name w:val="toc 1"/>
    <w:basedOn w:val="Normal"/>
    <w:next w:val="Normal"/>
    <w:autoRedefine/>
    <w:uiPriority w:val="39"/>
    <w:unhideWhenUsed/>
    <w:rsid w:val="00D50195"/>
    <w:pPr>
      <w:widowControl/>
      <w:wordWrap/>
      <w:autoSpaceDE/>
      <w:autoSpaceDN/>
      <w:spacing w:after="280" w:line="240" w:lineRule="auto"/>
      <w:ind w:firstLine="0"/>
      <w:jc w:val="left"/>
    </w:pPr>
    <w:rPr>
      <w:kern w:val="0"/>
      <w:sz w:val="24"/>
      <w:lang w:eastAsia="en-US"/>
    </w:rPr>
  </w:style>
  <w:style w:type="paragraph" w:styleId="TOC2">
    <w:name w:val="toc 2"/>
    <w:basedOn w:val="Normal"/>
    <w:next w:val="Normal"/>
    <w:autoRedefine/>
    <w:uiPriority w:val="39"/>
    <w:unhideWhenUsed/>
    <w:rsid w:val="00D50195"/>
    <w:pPr>
      <w:widowControl/>
      <w:tabs>
        <w:tab w:val="right" w:leader="dot" w:pos="8640"/>
      </w:tabs>
      <w:wordWrap/>
      <w:autoSpaceDE/>
      <w:autoSpaceDN/>
      <w:spacing w:after="280" w:line="240" w:lineRule="auto"/>
      <w:ind w:left="288" w:firstLine="0"/>
      <w:contextualSpacing/>
      <w:jc w:val="left"/>
    </w:pPr>
    <w:rPr>
      <w:kern w:val="0"/>
      <w:sz w:val="24"/>
      <w:lang w:eastAsia="en-US"/>
    </w:rPr>
  </w:style>
  <w:style w:type="paragraph" w:styleId="NormalWeb">
    <w:name w:val="Normal (Web)"/>
    <w:basedOn w:val="Normal"/>
    <w:uiPriority w:val="99"/>
    <w:unhideWhenUsed/>
    <w:rsid w:val="00D50195"/>
    <w:pPr>
      <w:widowControl/>
      <w:wordWrap/>
      <w:autoSpaceDE/>
      <w:autoSpaceDN/>
      <w:spacing w:after="560"/>
      <w:ind w:firstLine="720"/>
      <w:contextualSpacing/>
      <w:jc w:val="left"/>
    </w:pPr>
    <w:rPr>
      <w:rFonts w:cs="Times New Roman"/>
      <w:kern w:val="0"/>
      <w:sz w:val="24"/>
      <w:szCs w:val="24"/>
      <w:lang w:eastAsia="en-US"/>
    </w:rPr>
  </w:style>
  <w:style w:type="paragraph" w:customStyle="1" w:styleId="Bulletlist">
    <w:name w:val="Bullet list"/>
    <w:basedOn w:val="ListParagraph"/>
    <w:qFormat/>
    <w:rsid w:val="00D50195"/>
    <w:pPr>
      <w:widowControl/>
      <w:numPr>
        <w:numId w:val="2"/>
      </w:numPr>
      <w:wordWrap/>
      <w:autoSpaceDE/>
      <w:autoSpaceDN/>
      <w:spacing w:after="0"/>
      <w:ind w:left="720"/>
      <w:jc w:val="left"/>
    </w:pPr>
    <w:rPr>
      <w:kern w:val="0"/>
      <w:sz w:val="24"/>
      <w:lang w:val="fr-FR" w:eastAsia="en-US"/>
    </w:rPr>
  </w:style>
  <w:style w:type="paragraph" w:customStyle="1" w:styleId="blockquote">
    <w:name w:val="block quote"/>
    <w:basedOn w:val="Quote"/>
    <w:qFormat/>
    <w:rsid w:val="00D50195"/>
    <w:pPr>
      <w:widowControl/>
      <w:wordWrap/>
      <w:autoSpaceDE/>
      <w:autoSpaceDN/>
      <w:spacing w:before="0" w:after="280" w:line="240" w:lineRule="auto"/>
      <w:ind w:left="720" w:firstLine="0"/>
      <w:jc w:val="left"/>
    </w:pPr>
    <w:rPr>
      <w:i w:val="0"/>
      <w:iCs w:val="0"/>
      <w:color w:val="auto"/>
      <w:kern w:val="0"/>
      <w:sz w:val="24"/>
      <w:lang w:eastAsia="en-US"/>
    </w:rPr>
  </w:style>
  <w:style w:type="paragraph" w:customStyle="1" w:styleId="numberlist">
    <w:name w:val="number list"/>
    <w:basedOn w:val="ListParagraph"/>
    <w:qFormat/>
    <w:rsid w:val="00D50195"/>
    <w:pPr>
      <w:widowControl/>
      <w:numPr>
        <w:numId w:val="3"/>
      </w:numPr>
      <w:wordWrap/>
      <w:autoSpaceDE/>
      <w:autoSpaceDN/>
      <w:spacing w:after="0"/>
      <w:ind w:left="720"/>
      <w:jc w:val="left"/>
    </w:pPr>
    <w:rPr>
      <w:kern w:val="0"/>
      <w:sz w:val="24"/>
      <w:lang w:val="fr-FR" w:eastAsia="en-US"/>
    </w:rPr>
  </w:style>
  <w:style w:type="paragraph" w:styleId="FootnoteText">
    <w:name w:val="footnote text"/>
    <w:basedOn w:val="Normal"/>
    <w:link w:val="FootnoteTextChar"/>
    <w:uiPriority w:val="99"/>
    <w:semiHidden/>
    <w:unhideWhenUsed/>
    <w:rsid w:val="00D50195"/>
    <w:pPr>
      <w:widowControl/>
      <w:wordWrap/>
      <w:autoSpaceDE/>
      <w:autoSpaceDN/>
      <w:spacing w:after="0" w:line="240" w:lineRule="auto"/>
      <w:ind w:firstLine="720"/>
      <w:contextualSpacing/>
      <w:jc w:val="left"/>
    </w:pPr>
    <w:rPr>
      <w:kern w:val="0"/>
      <w:sz w:val="20"/>
      <w:szCs w:val="20"/>
      <w:lang w:eastAsia="en-US"/>
    </w:rPr>
  </w:style>
  <w:style w:type="character" w:customStyle="1" w:styleId="FootnoteTextChar">
    <w:name w:val="Footnote Text Char"/>
    <w:basedOn w:val="DefaultParagraphFont"/>
    <w:link w:val="FootnoteText"/>
    <w:uiPriority w:val="99"/>
    <w:semiHidden/>
    <w:rsid w:val="00D50195"/>
    <w:rPr>
      <w:rFonts w:ascii="Times New Roman" w:hAnsi="Times New Roman"/>
      <w:kern w:val="0"/>
      <w:szCs w:val="20"/>
      <w:lang w:eastAsia="en-US"/>
    </w:rPr>
  </w:style>
  <w:style w:type="character" w:styleId="FootnoteReference">
    <w:name w:val="footnote reference"/>
    <w:basedOn w:val="DefaultParagraphFont"/>
    <w:uiPriority w:val="99"/>
    <w:semiHidden/>
    <w:unhideWhenUsed/>
    <w:rsid w:val="00D50195"/>
    <w:rPr>
      <w:vertAlign w:val="superscript"/>
    </w:rPr>
  </w:style>
  <w:style w:type="paragraph" w:customStyle="1" w:styleId="Footendnotes">
    <w:name w:val="Foot/endnotes"/>
    <w:basedOn w:val="FootnoteText"/>
    <w:qFormat/>
    <w:rsid w:val="00D50195"/>
    <w:pPr>
      <w:spacing w:after="280"/>
      <w:contextualSpacing w:val="0"/>
    </w:pPr>
    <w:rPr>
      <w:sz w:val="24"/>
      <w:szCs w:val="24"/>
    </w:rPr>
  </w:style>
  <w:style w:type="paragraph" w:customStyle="1" w:styleId="Newparagraph">
    <w:name w:val="New paragraph"/>
    <w:basedOn w:val="Normal"/>
    <w:qFormat/>
    <w:rsid w:val="00D50195"/>
    <w:pPr>
      <w:widowControl/>
      <w:wordWrap/>
      <w:autoSpaceDE/>
      <w:autoSpaceDN/>
      <w:spacing w:after="0"/>
      <w:ind w:firstLine="720"/>
    </w:pPr>
    <w:rPr>
      <w:rFonts w:eastAsia="바탕" w:cs="Times New Roman"/>
      <w:kern w:val="0"/>
      <w:sz w:val="24"/>
      <w:szCs w:val="24"/>
      <w:lang w:val="en-GB" w:eastAsia="en-GB"/>
    </w:rPr>
  </w:style>
  <w:style w:type="paragraph" w:customStyle="1" w:styleId="Algorithm">
    <w:name w:val="Algorithm"/>
    <w:basedOn w:val="Heading9"/>
    <w:link w:val="AlgorithmChar"/>
    <w:qFormat/>
    <w:rsid w:val="00D50195"/>
    <w:pPr>
      <w:keepNext w:val="0"/>
      <w:keepLines w:val="0"/>
      <w:wordWrap/>
      <w:autoSpaceDE/>
      <w:autoSpaceDN/>
      <w:spacing w:after="280" w:line="240" w:lineRule="auto"/>
      <w:ind w:firstLine="0"/>
      <w:contextualSpacing/>
      <w:jc w:val="left"/>
    </w:pPr>
    <w:rPr>
      <w:kern w:val="0"/>
      <w:sz w:val="24"/>
    </w:rPr>
  </w:style>
  <w:style w:type="character" w:customStyle="1" w:styleId="AlgorithmChar">
    <w:name w:val="Algorithm Char"/>
    <w:basedOn w:val="Heading9Char"/>
    <w:link w:val="Algorithm"/>
    <w:rsid w:val="00D50195"/>
    <w:rPr>
      <w:rFonts w:ascii="Times New Roman" w:eastAsiaTheme="majorEastAsia" w:hAnsi="Times New Roman" w:cstheme="majorBidi"/>
      <w:color w:val="272727" w:themeColor="text1" w:themeTint="D8"/>
      <w:kern w:val="0"/>
      <w:sz w:val="24"/>
    </w:rPr>
  </w:style>
  <w:style w:type="paragraph" w:customStyle="1" w:styleId="Paragraph">
    <w:name w:val="Paragraph"/>
    <w:basedOn w:val="Normal"/>
    <w:next w:val="Newparagraph"/>
    <w:qFormat/>
    <w:rsid w:val="00D50195"/>
    <w:pPr>
      <w:wordWrap/>
      <w:autoSpaceDE/>
      <w:autoSpaceDN/>
      <w:spacing w:before="240" w:after="0"/>
      <w:ind w:firstLine="0"/>
      <w:jc w:val="left"/>
    </w:pPr>
    <w:rPr>
      <w:rFonts w:eastAsia="바탕" w:cs="Times New Roman"/>
      <w:kern w:val="0"/>
      <w:sz w:val="24"/>
      <w:szCs w:val="24"/>
      <w:lang w:val="en-GB" w:eastAsia="en-GB"/>
    </w:rPr>
  </w:style>
  <w:style w:type="paragraph" w:styleId="TOCHeading">
    <w:name w:val="TOC Heading"/>
    <w:basedOn w:val="Heading1"/>
    <w:next w:val="Normal"/>
    <w:uiPriority w:val="39"/>
    <w:unhideWhenUsed/>
    <w:qFormat/>
    <w:rsid w:val="00D50195"/>
    <w:pPr>
      <w:widowControl/>
      <w:wordWrap/>
      <w:autoSpaceDE/>
      <w:autoSpaceDN/>
      <w:spacing w:before="240" w:after="0" w:line="259" w:lineRule="auto"/>
      <w:jc w:val="left"/>
      <w:outlineLvl w:val="9"/>
    </w:pPr>
    <w:rPr>
      <w:rFonts w:asciiTheme="majorHAnsi" w:hAnsiTheme="majorHAnsi"/>
      <w:b w:val="0"/>
      <w:color w:val="2F5496" w:themeColor="accent1" w:themeShade="BF"/>
      <w:kern w:val="0"/>
      <w:sz w:val="32"/>
      <w:szCs w:val="32"/>
      <w:lang w:eastAsia="en-US"/>
    </w:rPr>
  </w:style>
  <w:style w:type="paragraph" w:styleId="TOC3">
    <w:name w:val="toc 3"/>
    <w:basedOn w:val="Normal"/>
    <w:next w:val="Normal"/>
    <w:autoRedefine/>
    <w:uiPriority w:val="39"/>
    <w:unhideWhenUsed/>
    <w:rsid w:val="00D50195"/>
    <w:pPr>
      <w:widowControl/>
      <w:wordWrap/>
      <w:autoSpaceDE/>
      <w:autoSpaceDN/>
      <w:spacing w:after="100"/>
      <w:ind w:left="480" w:firstLine="720"/>
      <w:contextualSpacing/>
      <w:jc w:val="left"/>
    </w:pPr>
    <w:rPr>
      <w:kern w:val="0"/>
      <w:sz w:val="24"/>
      <w:lang w:eastAsia="en-US"/>
    </w:rPr>
  </w:style>
  <w:style w:type="character" w:styleId="Hyperlink">
    <w:name w:val="Hyperlink"/>
    <w:basedOn w:val="DefaultParagraphFont"/>
    <w:uiPriority w:val="99"/>
    <w:unhideWhenUsed/>
    <w:rsid w:val="00D50195"/>
    <w:rPr>
      <w:color w:val="0563C1" w:themeColor="hyperlink"/>
      <w:u w:val="single"/>
    </w:rPr>
  </w:style>
  <w:style w:type="character" w:styleId="UnresolvedMention">
    <w:name w:val="Unresolved Mention"/>
    <w:basedOn w:val="DefaultParagraphFont"/>
    <w:uiPriority w:val="99"/>
    <w:semiHidden/>
    <w:unhideWhenUsed/>
    <w:rsid w:val="00D50195"/>
    <w:rPr>
      <w:color w:val="605E5C"/>
      <w:shd w:val="clear" w:color="auto" w:fill="E1DFDD"/>
    </w:rPr>
  </w:style>
  <w:style w:type="paragraph" w:customStyle="1" w:styleId="Numberedlist">
    <w:name w:val="Numbered list"/>
    <w:basedOn w:val="Paragraph"/>
    <w:next w:val="Paragraph"/>
    <w:qFormat/>
    <w:rsid w:val="00D50195"/>
    <w:pPr>
      <w:widowControl/>
      <w:numPr>
        <w:numId w:val="8"/>
      </w:numPr>
      <w:spacing w:after="240"/>
      <w:contextualSpacing/>
    </w:pPr>
  </w:style>
  <w:style w:type="table" w:customStyle="1" w:styleId="TableGrid1">
    <w:name w:val="Table Grid1"/>
    <w:basedOn w:val="TableNormal"/>
    <w:next w:val="TableGrid"/>
    <w:uiPriority w:val="39"/>
    <w:rsid w:val="00D50195"/>
    <w:pPr>
      <w:spacing w:after="0" w:line="240" w:lineRule="auto"/>
    </w:pPr>
    <w:rPr>
      <w:rFonts w:ascii="맑은 고딕" w:eastAsia="맑은 고딕" w:hAnsi="맑은 고딕"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50195"/>
    <w:pPr>
      <w:spacing w:after="0" w:line="240" w:lineRule="auto"/>
    </w:pPr>
    <w:rPr>
      <w:rFonts w:ascii="맑은 고딕" w:eastAsia="맑은 고딕" w:hAnsi="맑은 고딕"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50195"/>
    <w:pPr>
      <w:spacing w:after="0" w:line="240" w:lineRule="auto"/>
    </w:pPr>
    <w:rPr>
      <w:rFonts w:ascii="맑은 고딕" w:eastAsia="맑은 고딕" w:hAnsi="맑은 고딕"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D50195"/>
    <w:pPr>
      <w:spacing w:after="0" w:line="240" w:lineRule="auto"/>
    </w:pPr>
    <w:rPr>
      <w:rFonts w:ascii="맑은 고딕" w:eastAsia="맑은 고딕" w:hAnsi="맑은 고딕"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D50195"/>
    <w:pPr>
      <w:spacing w:after="0" w:line="240" w:lineRule="auto"/>
    </w:pPr>
    <w:rPr>
      <w:rFonts w:ascii="맑은 고딕" w:eastAsia="맑은 고딕" w:hAnsi="맑은 고딕"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D50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50195"/>
    <w:pPr>
      <w:spacing w:after="200" w:line="240" w:lineRule="auto"/>
      <w:ind w:firstLine="0"/>
    </w:pPr>
    <w:rPr>
      <w:rFonts w:asciiTheme="minorHAnsi" w:hAnsiTheme="minorHAnsi"/>
      <w:i/>
      <w:iCs/>
      <w:color w:val="44546A" w:themeColor="text2"/>
      <w:sz w:val="18"/>
      <w:szCs w:val="18"/>
    </w:rPr>
  </w:style>
  <w:style w:type="numbering" w:customStyle="1" w:styleId="NoList1">
    <w:name w:val="No List1"/>
    <w:next w:val="NoList"/>
    <w:uiPriority w:val="99"/>
    <w:semiHidden/>
    <w:unhideWhenUsed/>
    <w:rsid w:val="00D50195"/>
  </w:style>
  <w:style w:type="table" w:customStyle="1" w:styleId="TableGrid7">
    <w:name w:val="Table Grid7"/>
    <w:basedOn w:val="TableNormal"/>
    <w:next w:val="TableGrid"/>
    <w:uiPriority w:val="39"/>
    <w:rsid w:val="00D50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lloonText1">
    <w:name w:val="Balloon Text1"/>
    <w:basedOn w:val="Normal"/>
    <w:next w:val="BalloonText"/>
    <w:link w:val="BalloonTextChar"/>
    <w:uiPriority w:val="99"/>
    <w:semiHidden/>
    <w:unhideWhenUsed/>
    <w:rsid w:val="00D50195"/>
    <w:pPr>
      <w:spacing w:after="0" w:line="240" w:lineRule="auto"/>
      <w:ind w:firstLine="0"/>
    </w:pPr>
    <w:rPr>
      <w:rFonts w:ascii="맑은 고딕" w:eastAsia="맑은 고딕" w:hAnsi="맑은 고딕" w:cs="Times New Roman"/>
      <w:kern w:val="0"/>
      <w:sz w:val="18"/>
      <w:szCs w:val="18"/>
      <w:lang w:val="en-GB" w:eastAsia="en-US"/>
    </w:rPr>
  </w:style>
  <w:style w:type="character" w:customStyle="1" w:styleId="BalloonTextChar">
    <w:name w:val="Balloon Text Char"/>
    <w:basedOn w:val="DefaultParagraphFont"/>
    <w:link w:val="BalloonText1"/>
    <w:uiPriority w:val="99"/>
    <w:semiHidden/>
    <w:rsid w:val="00D50195"/>
    <w:rPr>
      <w:rFonts w:ascii="맑은 고딕" w:eastAsia="맑은 고딕" w:hAnsi="맑은 고딕" w:cs="Times New Roman"/>
      <w:kern w:val="0"/>
      <w:sz w:val="18"/>
      <w:szCs w:val="18"/>
      <w:lang w:val="en-GB" w:eastAsia="en-US"/>
    </w:rPr>
  </w:style>
  <w:style w:type="paragraph" w:customStyle="1" w:styleId="pf0">
    <w:name w:val="pf0"/>
    <w:basedOn w:val="Normal"/>
    <w:rsid w:val="00D50195"/>
    <w:pPr>
      <w:widowControl/>
      <w:wordWrap/>
      <w:autoSpaceDE/>
      <w:autoSpaceDN/>
      <w:spacing w:before="100" w:beforeAutospacing="1" w:after="100" w:afterAutospacing="1" w:line="240" w:lineRule="auto"/>
      <w:ind w:firstLine="0"/>
      <w:jc w:val="left"/>
    </w:pPr>
    <w:rPr>
      <w:rFonts w:eastAsia="Times New Roman" w:cs="Times New Roman"/>
      <w:kern w:val="0"/>
      <w:sz w:val="24"/>
      <w:szCs w:val="24"/>
    </w:rPr>
  </w:style>
  <w:style w:type="character" w:customStyle="1" w:styleId="cf01">
    <w:name w:val="cf01"/>
    <w:basedOn w:val="DefaultParagraphFont"/>
    <w:rsid w:val="00D50195"/>
    <w:rPr>
      <w:rFonts w:ascii="Segoe UI" w:hAnsi="Segoe UI" w:cs="Segoe UI" w:hint="default"/>
      <w:sz w:val="18"/>
      <w:szCs w:val="18"/>
    </w:rPr>
  </w:style>
  <w:style w:type="character" w:customStyle="1" w:styleId="cf11">
    <w:name w:val="cf11"/>
    <w:basedOn w:val="DefaultParagraphFont"/>
    <w:rsid w:val="00D50195"/>
    <w:rPr>
      <w:rFonts w:ascii="Segoe UI" w:hAnsi="Segoe UI" w:cs="Segoe UI" w:hint="default"/>
      <w:sz w:val="18"/>
      <w:szCs w:val="18"/>
    </w:rPr>
  </w:style>
  <w:style w:type="character" w:customStyle="1" w:styleId="cf21">
    <w:name w:val="cf21"/>
    <w:basedOn w:val="DefaultParagraphFont"/>
    <w:rsid w:val="00D50195"/>
    <w:rPr>
      <w:rFonts w:ascii="Segoe UI" w:hAnsi="Segoe UI" w:cs="Segoe UI" w:hint="default"/>
      <w:sz w:val="18"/>
      <w:szCs w:val="18"/>
    </w:rPr>
  </w:style>
  <w:style w:type="paragraph" w:styleId="HTMLPreformatted">
    <w:name w:val="HTML Preformatted"/>
    <w:basedOn w:val="Normal"/>
    <w:link w:val="HTMLPreformattedChar"/>
    <w:uiPriority w:val="99"/>
    <w:semiHidden/>
    <w:unhideWhenUsed/>
    <w:rsid w:val="00D501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ind w:firstLine="0"/>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D50195"/>
    <w:rPr>
      <w:rFonts w:ascii="Courier New" w:eastAsia="Times New Roman" w:hAnsi="Courier New" w:cs="Courier New"/>
      <w:kern w:val="0"/>
      <w:szCs w:val="20"/>
    </w:rPr>
  </w:style>
  <w:style w:type="paragraph" w:styleId="BodyText">
    <w:name w:val="Body Text"/>
    <w:basedOn w:val="Normal"/>
    <w:link w:val="BodyTextChar"/>
    <w:uiPriority w:val="1"/>
    <w:qFormat/>
    <w:rsid w:val="00D50195"/>
    <w:pPr>
      <w:widowControl/>
      <w:wordWrap/>
      <w:adjustRightInd w:val="0"/>
      <w:spacing w:after="0" w:line="240" w:lineRule="auto"/>
      <w:ind w:left="776" w:firstLine="0"/>
      <w:jc w:val="left"/>
    </w:pPr>
    <w:rPr>
      <w:rFonts w:cs="Times New Roman"/>
      <w:kern w:val="0"/>
      <w:sz w:val="20"/>
      <w:szCs w:val="20"/>
    </w:rPr>
  </w:style>
  <w:style w:type="character" w:customStyle="1" w:styleId="BodyTextChar">
    <w:name w:val="Body Text Char"/>
    <w:basedOn w:val="DefaultParagraphFont"/>
    <w:link w:val="BodyText"/>
    <w:uiPriority w:val="1"/>
    <w:rsid w:val="00D50195"/>
    <w:rPr>
      <w:rFonts w:ascii="Times New Roman" w:hAnsi="Times New Roman" w:cs="Times New Roman"/>
      <w:kern w:val="0"/>
      <w:szCs w:val="20"/>
    </w:rPr>
  </w:style>
  <w:style w:type="character" w:customStyle="1" w:styleId="FollowedHyperlink1">
    <w:name w:val="FollowedHyperlink1"/>
    <w:basedOn w:val="DefaultParagraphFont"/>
    <w:uiPriority w:val="99"/>
    <w:semiHidden/>
    <w:unhideWhenUsed/>
    <w:rsid w:val="00D50195"/>
    <w:rPr>
      <w:color w:val="954F72"/>
      <w:u w:val="single"/>
    </w:rPr>
  </w:style>
  <w:style w:type="paragraph" w:styleId="Revision">
    <w:name w:val="Revision"/>
    <w:hidden/>
    <w:uiPriority w:val="99"/>
    <w:semiHidden/>
    <w:rsid w:val="00D50195"/>
    <w:pPr>
      <w:spacing w:after="0" w:line="240" w:lineRule="auto"/>
      <w:jc w:val="left"/>
    </w:pPr>
  </w:style>
  <w:style w:type="paragraph" w:styleId="BalloonText">
    <w:name w:val="Balloon Text"/>
    <w:basedOn w:val="Normal"/>
    <w:link w:val="BalloonTextChar1"/>
    <w:uiPriority w:val="99"/>
    <w:semiHidden/>
    <w:unhideWhenUsed/>
    <w:rsid w:val="00D50195"/>
    <w:pPr>
      <w:widowControl/>
      <w:wordWrap/>
      <w:autoSpaceDE/>
      <w:autoSpaceDN/>
      <w:spacing w:after="0" w:line="240" w:lineRule="auto"/>
      <w:ind w:firstLine="720"/>
      <w:contextualSpacing/>
      <w:jc w:val="left"/>
    </w:pPr>
    <w:rPr>
      <w:rFonts w:ascii="Segoe UI" w:hAnsi="Segoe UI" w:cs="Segoe UI"/>
      <w:kern w:val="0"/>
      <w:sz w:val="18"/>
      <w:szCs w:val="18"/>
      <w:lang w:eastAsia="en-US"/>
    </w:rPr>
  </w:style>
  <w:style w:type="character" w:customStyle="1" w:styleId="BalloonTextChar1">
    <w:name w:val="Balloon Text Char1"/>
    <w:basedOn w:val="DefaultParagraphFont"/>
    <w:link w:val="BalloonText"/>
    <w:uiPriority w:val="99"/>
    <w:semiHidden/>
    <w:rsid w:val="00D50195"/>
    <w:rPr>
      <w:rFonts w:ascii="Segoe UI" w:hAnsi="Segoe UI" w:cs="Segoe UI"/>
      <w:kern w:val="0"/>
      <w:sz w:val="18"/>
      <w:szCs w:val="18"/>
      <w:lang w:eastAsia="en-US"/>
    </w:rPr>
  </w:style>
  <w:style w:type="character" w:styleId="FollowedHyperlink">
    <w:name w:val="FollowedHyperlink"/>
    <w:basedOn w:val="DefaultParagraphFont"/>
    <w:uiPriority w:val="99"/>
    <w:semiHidden/>
    <w:unhideWhenUsed/>
    <w:rsid w:val="00D50195"/>
    <w:rPr>
      <w:color w:val="954F72" w:themeColor="followedHyperlink"/>
      <w:u w:val="single"/>
    </w:rPr>
  </w:style>
  <w:style w:type="character" w:styleId="Emphasis">
    <w:name w:val="Emphasis"/>
    <w:basedOn w:val="DefaultParagraphFont"/>
    <w:uiPriority w:val="20"/>
    <w:qFormat/>
    <w:rsid w:val="00D50195"/>
    <w:rPr>
      <w:i/>
      <w:iCs/>
    </w:rPr>
  </w:style>
  <w:style w:type="table" w:customStyle="1" w:styleId="8">
    <w:name w:val="표 구분선8"/>
    <w:basedOn w:val="TableNormal"/>
    <w:next w:val="TableGrid"/>
    <w:uiPriority w:val="59"/>
    <w:rsid w:val="00D50195"/>
    <w:pPr>
      <w:spacing w:after="0" w:line="240" w:lineRule="auto"/>
      <w:jc w:val="left"/>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50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D50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D50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D50195"/>
  </w:style>
  <w:style w:type="character" w:customStyle="1" w:styleId="ListParagraphChar">
    <w:name w:val="List Paragraph Char"/>
    <w:basedOn w:val="DefaultParagraphFont"/>
    <w:link w:val="ListParagraph"/>
    <w:uiPriority w:val="34"/>
    <w:rsid w:val="00FA0C42"/>
    <w:rPr>
      <w:rFonts w:ascii="Times New Roman" w:hAnsi="Times New Roman"/>
      <w:sz w:val="22"/>
    </w:rPr>
  </w:style>
  <w:style w:type="character" w:customStyle="1" w:styleId="katex-mathml">
    <w:name w:val="katex-mathml"/>
    <w:basedOn w:val="DefaultParagraphFont"/>
    <w:rsid w:val="00FA0C42"/>
  </w:style>
  <w:style w:type="character" w:customStyle="1" w:styleId="mord">
    <w:name w:val="mord"/>
    <w:basedOn w:val="DefaultParagraphFont"/>
    <w:rsid w:val="00FA0C42"/>
  </w:style>
  <w:style w:type="character" w:customStyle="1" w:styleId="c1">
    <w:name w:val="c1"/>
    <w:basedOn w:val="DefaultParagraphFont"/>
    <w:rsid w:val="00FA0C42"/>
  </w:style>
  <w:style w:type="character" w:customStyle="1" w:styleId="k">
    <w:name w:val="k"/>
    <w:basedOn w:val="DefaultParagraphFont"/>
    <w:rsid w:val="00FA0C42"/>
  </w:style>
  <w:style w:type="character" w:customStyle="1" w:styleId="n">
    <w:name w:val="n"/>
    <w:basedOn w:val="DefaultParagraphFont"/>
    <w:rsid w:val="00FA0C42"/>
  </w:style>
  <w:style w:type="character" w:customStyle="1" w:styleId="ow">
    <w:name w:val="ow"/>
    <w:basedOn w:val="DefaultParagraphFont"/>
    <w:rsid w:val="00FA0C42"/>
  </w:style>
  <w:style w:type="character" w:customStyle="1" w:styleId="p">
    <w:name w:val="p"/>
    <w:basedOn w:val="DefaultParagraphFont"/>
    <w:rsid w:val="00FA0C42"/>
  </w:style>
  <w:style w:type="character" w:customStyle="1" w:styleId="s1">
    <w:name w:val="s1"/>
    <w:basedOn w:val="DefaultParagraphFont"/>
    <w:rsid w:val="00FA0C42"/>
  </w:style>
  <w:style w:type="character" w:customStyle="1" w:styleId="nb">
    <w:name w:val="nb"/>
    <w:basedOn w:val="DefaultParagraphFont"/>
    <w:rsid w:val="00FA0C42"/>
  </w:style>
  <w:style w:type="character" w:customStyle="1" w:styleId="o">
    <w:name w:val="o"/>
    <w:basedOn w:val="DefaultParagraphFont"/>
    <w:rsid w:val="00FA0C42"/>
  </w:style>
  <w:style w:type="character" w:customStyle="1" w:styleId="mi">
    <w:name w:val="mi"/>
    <w:basedOn w:val="DefaultParagraphFont"/>
    <w:rsid w:val="00FA0C42"/>
  </w:style>
  <w:style w:type="paragraph" w:customStyle="1" w:styleId="Reference">
    <w:name w:val="Reference"/>
    <w:basedOn w:val="Normal"/>
    <w:link w:val="ReferenceChar"/>
    <w:qFormat/>
    <w:rsid w:val="00FA0C42"/>
    <w:pPr>
      <w:widowControl/>
      <w:wordWrap/>
      <w:autoSpaceDE/>
      <w:autoSpaceDN/>
      <w:spacing w:line="259" w:lineRule="auto"/>
      <w:ind w:left="288" w:hanging="288"/>
    </w:pPr>
    <w:rPr>
      <w:rFonts w:eastAsia="Times New Roman" w:cs="Times New Roman"/>
      <w:color w:val="000000"/>
      <w:kern w:val="0"/>
      <w:sz w:val="18"/>
      <w:szCs w:val="18"/>
    </w:rPr>
  </w:style>
  <w:style w:type="character" w:customStyle="1" w:styleId="ReferenceChar">
    <w:name w:val="Reference Char"/>
    <w:basedOn w:val="DefaultParagraphFont"/>
    <w:link w:val="Reference"/>
    <w:rsid w:val="00FA0C42"/>
    <w:rPr>
      <w:rFonts w:ascii="Times New Roman" w:eastAsia="Times New Roman" w:hAnsi="Times New Roman" w:cs="Times New Roman"/>
      <w:color w:val="000000"/>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3415">
      <w:bodyDiv w:val="1"/>
      <w:marLeft w:val="0"/>
      <w:marRight w:val="0"/>
      <w:marTop w:val="0"/>
      <w:marBottom w:val="0"/>
      <w:divBdr>
        <w:top w:val="none" w:sz="0" w:space="0" w:color="auto"/>
        <w:left w:val="none" w:sz="0" w:space="0" w:color="auto"/>
        <w:bottom w:val="none" w:sz="0" w:space="0" w:color="auto"/>
        <w:right w:val="none" w:sz="0" w:space="0" w:color="auto"/>
      </w:divBdr>
    </w:div>
    <w:div w:id="223106895">
      <w:bodyDiv w:val="1"/>
      <w:marLeft w:val="0"/>
      <w:marRight w:val="0"/>
      <w:marTop w:val="0"/>
      <w:marBottom w:val="0"/>
      <w:divBdr>
        <w:top w:val="none" w:sz="0" w:space="0" w:color="auto"/>
        <w:left w:val="none" w:sz="0" w:space="0" w:color="auto"/>
        <w:bottom w:val="none" w:sz="0" w:space="0" w:color="auto"/>
        <w:right w:val="none" w:sz="0" w:space="0" w:color="auto"/>
      </w:divBdr>
    </w:div>
    <w:div w:id="274749490">
      <w:bodyDiv w:val="1"/>
      <w:marLeft w:val="0"/>
      <w:marRight w:val="0"/>
      <w:marTop w:val="0"/>
      <w:marBottom w:val="0"/>
      <w:divBdr>
        <w:top w:val="none" w:sz="0" w:space="0" w:color="auto"/>
        <w:left w:val="none" w:sz="0" w:space="0" w:color="auto"/>
        <w:bottom w:val="none" w:sz="0" w:space="0" w:color="auto"/>
        <w:right w:val="none" w:sz="0" w:space="0" w:color="auto"/>
      </w:divBdr>
    </w:div>
    <w:div w:id="440076226">
      <w:bodyDiv w:val="1"/>
      <w:marLeft w:val="0"/>
      <w:marRight w:val="0"/>
      <w:marTop w:val="0"/>
      <w:marBottom w:val="0"/>
      <w:divBdr>
        <w:top w:val="none" w:sz="0" w:space="0" w:color="auto"/>
        <w:left w:val="none" w:sz="0" w:space="0" w:color="auto"/>
        <w:bottom w:val="none" w:sz="0" w:space="0" w:color="auto"/>
        <w:right w:val="none" w:sz="0" w:space="0" w:color="auto"/>
      </w:divBdr>
    </w:div>
    <w:div w:id="1181897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9918</Words>
  <Characters>56537</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Moongi Choi</dc:creator>
  <cp:keywords/>
  <dc:description/>
  <cp:lastModifiedBy>Moongi Choi</cp:lastModifiedBy>
  <cp:revision>2</cp:revision>
  <dcterms:created xsi:type="dcterms:W3CDTF">2024-03-26T21:15:00Z</dcterms:created>
  <dcterms:modified xsi:type="dcterms:W3CDTF">2024-03-26T21:15:00Z</dcterms:modified>
</cp:coreProperties>
</file>